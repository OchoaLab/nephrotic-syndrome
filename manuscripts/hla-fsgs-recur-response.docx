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63F8C1" w14:textId="77777777" w:rsidR="00DC1DA4" w:rsidRPr="00F77159" w:rsidRDefault="00DC1DA4" w:rsidP="00DC1DA4">
      <w:pPr>
        <w:rPr>
          <w:rFonts w:ascii="Arial" w:eastAsia="Calibri" w:hAnsi="Arial" w:cs="Arial"/>
          <w:b/>
          <w:sz w:val="22"/>
          <w:szCs w:val="22"/>
          <w:u w:val="single"/>
        </w:rPr>
      </w:pPr>
      <w:r w:rsidRPr="00F77159">
        <w:rPr>
          <w:rFonts w:ascii="Arial" w:eastAsia="Calibri" w:hAnsi="Arial" w:cs="Arial"/>
          <w:b/>
          <w:sz w:val="22"/>
          <w:szCs w:val="22"/>
          <w:u w:val="single"/>
        </w:rPr>
        <w:t>COVER LETTER</w:t>
      </w:r>
    </w:p>
    <w:p w14:paraId="3C4AEE4A" w14:textId="77777777" w:rsidR="00DC1DA4" w:rsidRPr="00F77159" w:rsidRDefault="00DC1DA4" w:rsidP="00DC1DA4">
      <w:pPr>
        <w:jc w:val="right"/>
        <w:rPr>
          <w:rFonts w:ascii="Arial" w:hAnsi="Arial" w:cs="Arial"/>
          <w:sz w:val="22"/>
          <w:szCs w:val="22"/>
        </w:rPr>
      </w:pPr>
      <w:r w:rsidRPr="00F77159">
        <w:rPr>
          <w:rFonts w:ascii="Arial" w:eastAsia="Calibri" w:hAnsi="Arial" w:cs="Arial"/>
          <w:sz w:val="22"/>
          <w:szCs w:val="22"/>
        </w:rPr>
        <w:t>Brian</w:t>
      </w:r>
      <w:r w:rsidRPr="00F77159">
        <w:rPr>
          <w:rFonts w:ascii="Arial" w:hAnsi="Arial" w:cs="Arial"/>
          <w:sz w:val="22"/>
          <w:szCs w:val="22"/>
        </w:rPr>
        <w:t xml:space="preserve"> </w:t>
      </w:r>
      <w:r w:rsidRPr="00F77159">
        <w:rPr>
          <w:rFonts w:ascii="Arial" w:eastAsia="Calibri" w:hAnsi="Arial" w:cs="Arial"/>
          <w:sz w:val="22"/>
          <w:szCs w:val="22"/>
        </w:rPr>
        <w:t>Shaw</w:t>
      </w:r>
    </w:p>
    <w:p w14:paraId="21A44F1F" w14:textId="77777777" w:rsidR="00DC1DA4" w:rsidRPr="00F77159" w:rsidRDefault="00DC1DA4" w:rsidP="00DC1DA4">
      <w:pPr>
        <w:jc w:val="right"/>
        <w:rPr>
          <w:rFonts w:ascii="Arial" w:eastAsia="Calibri" w:hAnsi="Arial" w:cs="Arial"/>
          <w:sz w:val="22"/>
          <w:szCs w:val="22"/>
        </w:rPr>
      </w:pPr>
      <w:r w:rsidRPr="00F77159">
        <w:rPr>
          <w:rFonts w:ascii="Arial" w:eastAsia="Calibri" w:hAnsi="Arial" w:cs="Arial"/>
          <w:sz w:val="22"/>
          <w:szCs w:val="22"/>
        </w:rPr>
        <w:t>Duke University General Surgery Residency</w:t>
      </w:r>
    </w:p>
    <w:p w14:paraId="377C219E" w14:textId="77777777" w:rsidR="00DC1DA4" w:rsidRPr="00F77159" w:rsidRDefault="00DC1DA4" w:rsidP="00DC1DA4">
      <w:pPr>
        <w:jc w:val="right"/>
        <w:rPr>
          <w:rFonts w:ascii="Arial" w:hAnsi="Arial" w:cs="Arial"/>
          <w:sz w:val="22"/>
          <w:szCs w:val="22"/>
        </w:rPr>
      </w:pPr>
      <w:r w:rsidRPr="00F77159">
        <w:rPr>
          <w:rFonts w:ascii="Arial" w:hAnsi="Arial" w:cs="Arial"/>
          <w:sz w:val="22"/>
          <w:szCs w:val="22"/>
        </w:rPr>
        <w:t>Room 3589, White Zone, Duke South</w:t>
      </w:r>
    </w:p>
    <w:p w14:paraId="30227D92" w14:textId="77777777" w:rsidR="00DC1DA4" w:rsidRPr="00F77159" w:rsidRDefault="00DC1DA4" w:rsidP="00DC1DA4">
      <w:pPr>
        <w:jc w:val="right"/>
        <w:rPr>
          <w:rFonts w:ascii="Arial" w:hAnsi="Arial" w:cs="Arial"/>
          <w:sz w:val="22"/>
          <w:szCs w:val="22"/>
        </w:rPr>
      </w:pPr>
      <w:r w:rsidRPr="00F77159">
        <w:rPr>
          <w:rFonts w:ascii="Arial" w:hAnsi="Arial" w:cs="Arial"/>
          <w:sz w:val="22"/>
          <w:szCs w:val="22"/>
        </w:rPr>
        <w:t>Duke University Medical Center</w:t>
      </w:r>
    </w:p>
    <w:p w14:paraId="36381558" w14:textId="77777777" w:rsidR="00DC1DA4" w:rsidRPr="00F77159" w:rsidRDefault="00DC1DA4" w:rsidP="00DC1DA4">
      <w:pPr>
        <w:jc w:val="right"/>
        <w:rPr>
          <w:rFonts w:ascii="Arial" w:hAnsi="Arial" w:cs="Arial"/>
          <w:sz w:val="22"/>
          <w:szCs w:val="22"/>
        </w:rPr>
      </w:pPr>
      <w:r w:rsidRPr="00F77159">
        <w:rPr>
          <w:rFonts w:ascii="Arial" w:hAnsi="Arial" w:cs="Arial"/>
          <w:sz w:val="22"/>
          <w:szCs w:val="22"/>
        </w:rPr>
        <w:t>Durham, NC, 27710</w:t>
      </w:r>
    </w:p>
    <w:p w14:paraId="20979980" w14:textId="77777777" w:rsidR="00DC1DA4" w:rsidRPr="00F77159" w:rsidRDefault="00DC1DA4" w:rsidP="00DC1DA4">
      <w:pPr>
        <w:jc w:val="right"/>
        <w:rPr>
          <w:rFonts w:ascii="Arial" w:hAnsi="Arial" w:cs="Arial"/>
          <w:sz w:val="22"/>
          <w:szCs w:val="22"/>
        </w:rPr>
      </w:pPr>
      <w:r w:rsidRPr="00F77159">
        <w:rPr>
          <w:rFonts w:ascii="Arial" w:eastAsia="Calibri" w:hAnsi="Arial" w:cs="Arial"/>
          <w:sz w:val="22"/>
          <w:szCs w:val="22"/>
        </w:rPr>
        <w:t>Email</w:t>
      </w:r>
      <w:r w:rsidRPr="00F77159">
        <w:rPr>
          <w:rFonts w:ascii="Arial" w:hAnsi="Arial" w:cs="Arial"/>
          <w:sz w:val="22"/>
          <w:szCs w:val="22"/>
        </w:rPr>
        <w:t xml:space="preserve">: </w:t>
      </w:r>
      <w:r w:rsidRPr="00F77159">
        <w:rPr>
          <w:rFonts w:ascii="Arial" w:eastAsia="Calibri" w:hAnsi="Arial" w:cs="Arial"/>
          <w:sz w:val="22"/>
          <w:szCs w:val="22"/>
        </w:rPr>
        <w:t>brian.shaw@duke.edu</w:t>
      </w:r>
    </w:p>
    <w:p w14:paraId="72E896BE" w14:textId="77777777" w:rsidR="00DC1DA4" w:rsidRPr="00F77159" w:rsidRDefault="00DC1DA4" w:rsidP="00DC1DA4">
      <w:pPr>
        <w:jc w:val="right"/>
        <w:rPr>
          <w:rFonts w:ascii="Arial" w:hAnsi="Arial" w:cs="Arial"/>
          <w:sz w:val="22"/>
          <w:szCs w:val="22"/>
        </w:rPr>
      </w:pPr>
      <w:r w:rsidRPr="00F77159">
        <w:rPr>
          <w:rFonts w:ascii="Arial" w:eastAsia="Calibri" w:hAnsi="Arial" w:cs="Arial"/>
          <w:sz w:val="22"/>
          <w:szCs w:val="22"/>
        </w:rPr>
        <w:t>Phone</w:t>
      </w:r>
      <w:r w:rsidRPr="00F77159">
        <w:rPr>
          <w:rFonts w:ascii="Arial" w:hAnsi="Arial" w:cs="Arial"/>
          <w:sz w:val="22"/>
          <w:szCs w:val="22"/>
        </w:rPr>
        <w:t>: 209-585-7292</w:t>
      </w:r>
    </w:p>
    <w:p w14:paraId="5FEBEFA8" w14:textId="77777777" w:rsidR="00DC1DA4" w:rsidRPr="00F77159" w:rsidRDefault="00DC1DA4" w:rsidP="00DC1DA4">
      <w:pPr>
        <w:jc w:val="right"/>
        <w:rPr>
          <w:rFonts w:ascii="Arial" w:hAnsi="Arial" w:cs="Arial"/>
          <w:sz w:val="22"/>
          <w:szCs w:val="22"/>
        </w:rPr>
      </w:pPr>
      <w:r w:rsidRPr="00F77159">
        <w:rPr>
          <w:rFonts w:ascii="Arial" w:hAnsi="Arial" w:cs="Arial"/>
          <w:sz w:val="22"/>
          <w:szCs w:val="22"/>
        </w:rPr>
        <w:t>Fax: 919-681-8856</w:t>
      </w:r>
    </w:p>
    <w:p w14:paraId="7955EAF3" w14:textId="77777777" w:rsidR="00DC1DA4" w:rsidRPr="00F77159" w:rsidRDefault="00DC1DA4" w:rsidP="00DC1DA4">
      <w:pPr>
        <w:rPr>
          <w:rFonts w:ascii="Arial" w:hAnsi="Arial" w:cs="Arial"/>
          <w:sz w:val="22"/>
          <w:szCs w:val="22"/>
        </w:rPr>
      </w:pPr>
      <w:r w:rsidRPr="00F77159">
        <w:rPr>
          <w:rFonts w:ascii="Arial" w:hAnsi="Arial" w:cs="Arial"/>
          <w:sz w:val="22"/>
          <w:szCs w:val="22"/>
        </w:rPr>
        <w:t xml:space="preserve">Dr. </w:t>
      </w:r>
      <w:r>
        <w:rPr>
          <w:rFonts w:ascii="Arial" w:hAnsi="Arial" w:cs="Arial"/>
          <w:sz w:val="22"/>
          <w:szCs w:val="22"/>
        </w:rPr>
        <w:t>Jeremy Chapman</w:t>
      </w:r>
    </w:p>
    <w:p w14:paraId="70237432" w14:textId="77777777" w:rsidR="00DC1DA4" w:rsidRPr="00A64621" w:rsidRDefault="00DC1DA4" w:rsidP="00DC1DA4">
      <w:pPr>
        <w:rPr>
          <w:rFonts w:ascii="Arial" w:hAnsi="Arial" w:cs="Arial"/>
          <w:sz w:val="22"/>
          <w:szCs w:val="22"/>
        </w:rPr>
      </w:pPr>
      <w:r w:rsidRPr="00A64621">
        <w:rPr>
          <w:rFonts w:ascii="Arial" w:hAnsi="Arial" w:cs="Arial"/>
          <w:sz w:val="22"/>
          <w:szCs w:val="22"/>
        </w:rPr>
        <w:t>Citi Building, 41st Floor</w:t>
      </w:r>
    </w:p>
    <w:p w14:paraId="1B2D8F30" w14:textId="77777777" w:rsidR="00DC1DA4" w:rsidRPr="00A64621" w:rsidRDefault="00DC1DA4" w:rsidP="00DC1DA4">
      <w:pPr>
        <w:rPr>
          <w:rFonts w:ascii="Arial" w:hAnsi="Arial" w:cs="Arial"/>
          <w:sz w:val="22"/>
          <w:szCs w:val="22"/>
        </w:rPr>
      </w:pPr>
      <w:r w:rsidRPr="00A64621">
        <w:rPr>
          <w:rFonts w:ascii="Arial" w:hAnsi="Arial" w:cs="Arial"/>
          <w:sz w:val="22"/>
          <w:szCs w:val="22"/>
        </w:rPr>
        <w:t>25 Canada Square</w:t>
      </w:r>
    </w:p>
    <w:p w14:paraId="3DDAE301" w14:textId="77777777" w:rsidR="00DC1DA4" w:rsidRPr="00A64621" w:rsidRDefault="00DC1DA4" w:rsidP="00DC1DA4">
      <w:pPr>
        <w:rPr>
          <w:rFonts w:ascii="Arial" w:hAnsi="Arial" w:cs="Arial"/>
          <w:sz w:val="22"/>
          <w:szCs w:val="22"/>
        </w:rPr>
      </w:pPr>
      <w:r w:rsidRPr="00A64621">
        <w:rPr>
          <w:rFonts w:ascii="Arial" w:hAnsi="Arial" w:cs="Arial"/>
          <w:sz w:val="22"/>
          <w:szCs w:val="22"/>
        </w:rPr>
        <w:t>Canary Wharf</w:t>
      </w:r>
    </w:p>
    <w:p w14:paraId="11436A8B" w14:textId="77777777" w:rsidR="00DC1DA4" w:rsidRPr="00A64621" w:rsidRDefault="00DC1DA4" w:rsidP="00DC1DA4">
      <w:pPr>
        <w:rPr>
          <w:rFonts w:ascii="Arial" w:hAnsi="Arial" w:cs="Arial"/>
          <w:sz w:val="22"/>
          <w:szCs w:val="22"/>
        </w:rPr>
      </w:pPr>
      <w:r w:rsidRPr="00A64621">
        <w:rPr>
          <w:rFonts w:ascii="Arial" w:hAnsi="Arial" w:cs="Arial"/>
          <w:sz w:val="22"/>
          <w:szCs w:val="22"/>
        </w:rPr>
        <w:t>London E14 5LQ</w:t>
      </w:r>
    </w:p>
    <w:p w14:paraId="625B0D6B" w14:textId="77777777" w:rsidR="00DC1DA4" w:rsidRPr="00A64621" w:rsidRDefault="00DC1DA4" w:rsidP="00DC1DA4">
      <w:pPr>
        <w:rPr>
          <w:rFonts w:ascii="Arial" w:hAnsi="Arial" w:cs="Arial"/>
          <w:sz w:val="22"/>
          <w:szCs w:val="22"/>
        </w:rPr>
      </w:pPr>
      <w:r w:rsidRPr="00A64621">
        <w:rPr>
          <w:rFonts w:ascii="Arial" w:hAnsi="Arial" w:cs="Arial"/>
          <w:sz w:val="22"/>
          <w:szCs w:val="22"/>
        </w:rPr>
        <w:t>United Kingdom</w:t>
      </w:r>
    </w:p>
    <w:p w14:paraId="5A1EA12E" w14:textId="77777777" w:rsidR="00DC1DA4" w:rsidRPr="00A64621" w:rsidRDefault="00DC1DA4" w:rsidP="00DC1DA4">
      <w:pPr>
        <w:rPr>
          <w:rFonts w:ascii="Arial" w:hAnsi="Arial" w:cs="Arial"/>
          <w:sz w:val="22"/>
          <w:szCs w:val="22"/>
        </w:rPr>
      </w:pPr>
      <w:r w:rsidRPr="00A64621">
        <w:rPr>
          <w:rFonts w:ascii="Arial" w:hAnsi="Arial" w:cs="Arial"/>
          <w:sz w:val="22"/>
          <w:szCs w:val="22"/>
        </w:rPr>
        <w:t>Tel: +44 (0)20 3197 6500</w:t>
      </w:r>
    </w:p>
    <w:p w14:paraId="641A3D59" w14:textId="77777777" w:rsidR="00DC1DA4" w:rsidRDefault="00DC1DA4" w:rsidP="00DC1DA4">
      <w:pPr>
        <w:rPr>
          <w:rFonts w:ascii="Arial" w:hAnsi="Arial" w:cs="Arial"/>
          <w:sz w:val="22"/>
          <w:szCs w:val="22"/>
        </w:rPr>
      </w:pPr>
      <w:r w:rsidRPr="00A64621">
        <w:rPr>
          <w:rFonts w:ascii="Arial" w:hAnsi="Arial" w:cs="Arial"/>
          <w:sz w:val="22"/>
          <w:szCs w:val="22"/>
        </w:rPr>
        <w:t>Fax: +44 (0)20 3197 6501</w:t>
      </w:r>
    </w:p>
    <w:p w14:paraId="5DB05ECA" w14:textId="77777777" w:rsidR="00DC1DA4" w:rsidRPr="00F77159" w:rsidRDefault="00DC1DA4" w:rsidP="00DC1DA4">
      <w:pPr>
        <w:rPr>
          <w:rFonts w:ascii="Arial" w:hAnsi="Arial" w:cs="Arial"/>
          <w:sz w:val="22"/>
          <w:szCs w:val="22"/>
        </w:rPr>
      </w:pPr>
      <w:r w:rsidRPr="00F77159">
        <w:rPr>
          <w:rFonts w:ascii="Arial" w:hAnsi="Arial" w:cs="Arial"/>
          <w:sz w:val="22"/>
          <w:szCs w:val="22"/>
        </w:rPr>
        <w:t xml:space="preserve">Email: </w:t>
      </w:r>
      <w:r w:rsidRPr="00A64621">
        <w:rPr>
          <w:rFonts w:ascii="Arial" w:hAnsi="Arial" w:cs="Arial"/>
          <w:sz w:val="22"/>
          <w:szCs w:val="22"/>
        </w:rPr>
        <w:t xml:space="preserve">jeremy.chapman@sydney.edu.au  </w:t>
      </w:r>
    </w:p>
    <w:p w14:paraId="523154F5" w14:textId="77777777" w:rsidR="00DC1DA4" w:rsidRPr="00F77159" w:rsidRDefault="00DC1DA4" w:rsidP="00DC1DA4">
      <w:pPr>
        <w:rPr>
          <w:rFonts w:ascii="Arial" w:hAnsi="Arial" w:cs="Arial"/>
          <w:sz w:val="22"/>
          <w:szCs w:val="22"/>
        </w:rPr>
      </w:pPr>
    </w:p>
    <w:p w14:paraId="49951238" w14:textId="77777777" w:rsidR="00DC1DA4" w:rsidRPr="00090DE4" w:rsidRDefault="00DC1DA4" w:rsidP="00DC1DA4">
      <w:pPr>
        <w:rPr>
          <w:rFonts w:ascii="Arial" w:hAnsi="Arial" w:cs="Arial"/>
          <w:sz w:val="22"/>
          <w:szCs w:val="22"/>
        </w:rPr>
      </w:pPr>
      <w:r>
        <w:rPr>
          <w:rFonts w:ascii="Arial" w:hAnsi="Arial" w:cs="Arial"/>
          <w:sz w:val="22"/>
          <w:szCs w:val="22"/>
        </w:rPr>
        <w:t>May 5</w:t>
      </w:r>
      <w:r w:rsidRPr="00C81205">
        <w:rPr>
          <w:rFonts w:ascii="Arial" w:hAnsi="Arial" w:cs="Arial"/>
          <w:sz w:val="22"/>
          <w:szCs w:val="22"/>
        </w:rPr>
        <w:t>, 2021</w:t>
      </w:r>
    </w:p>
    <w:p w14:paraId="76E8D8AA" w14:textId="77777777" w:rsidR="00DC1DA4" w:rsidRPr="00F77159" w:rsidRDefault="00DC1DA4" w:rsidP="00DC1DA4">
      <w:pPr>
        <w:rPr>
          <w:rFonts w:ascii="Arial" w:hAnsi="Arial" w:cs="Arial"/>
          <w:sz w:val="22"/>
          <w:szCs w:val="22"/>
        </w:rPr>
      </w:pPr>
    </w:p>
    <w:p w14:paraId="5DCCE84B" w14:textId="77777777" w:rsidR="00DC1DA4" w:rsidRPr="00F77159" w:rsidRDefault="00DC1DA4" w:rsidP="00DC1DA4">
      <w:pPr>
        <w:rPr>
          <w:rFonts w:ascii="Arial" w:hAnsi="Arial" w:cs="Arial"/>
          <w:sz w:val="22"/>
          <w:szCs w:val="22"/>
        </w:rPr>
      </w:pPr>
      <w:r w:rsidRPr="00F77159">
        <w:rPr>
          <w:rFonts w:ascii="Arial" w:eastAsia="Calibri" w:hAnsi="Arial" w:cs="Arial"/>
          <w:sz w:val="22"/>
          <w:szCs w:val="22"/>
        </w:rPr>
        <w:t>Re</w:t>
      </w:r>
      <w:r w:rsidRPr="00F77159">
        <w:rPr>
          <w:rFonts w:ascii="Arial" w:hAnsi="Arial" w:cs="Arial"/>
          <w:sz w:val="22"/>
          <w:szCs w:val="22"/>
        </w:rPr>
        <w:t>: “</w:t>
      </w:r>
      <w:r>
        <w:rPr>
          <w:rFonts w:ascii="Arial" w:hAnsi="Arial" w:cs="Arial"/>
          <w:sz w:val="22"/>
          <w:szCs w:val="22"/>
        </w:rPr>
        <w:t>HLA</w:t>
      </w:r>
      <w:r w:rsidRPr="00DC13BA">
        <w:rPr>
          <w:rFonts w:ascii="Arial" w:hAnsi="Arial" w:cs="Arial"/>
          <w:sz w:val="22"/>
          <w:szCs w:val="22"/>
        </w:rPr>
        <w:t xml:space="preserve"> </w:t>
      </w:r>
      <w:r>
        <w:rPr>
          <w:rFonts w:ascii="Arial" w:hAnsi="Arial" w:cs="Arial"/>
          <w:sz w:val="22"/>
          <w:szCs w:val="22"/>
        </w:rPr>
        <w:t>Loci a</w:t>
      </w:r>
      <w:r w:rsidRPr="00DC13BA">
        <w:rPr>
          <w:rFonts w:ascii="Arial" w:hAnsi="Arial" w:cs="Arial"/>
          <w:sz w:val="22"/>
          <w:szCs w:val="22"/>
        </w:rPr>
        <w:t xml:space="preserve">nd Recurrence </w:t>
      </w:r>
      <w:r>
        <w:rPr>
          <w:rFonts w:ascii="Arial" w:hAnsi="Arial" w:cs="Arial"/>
          <w:sz w:val="22"/>
          <w:szCs w:val="22"/>
        </w:rPr>
        <w:t>o</w:t>
      </w:r>
      <w:r w:rsidRPr="00DC13BA">
        <w:rPr>
          <w:rFonts w:ascii="Arial" w:hAnsi="Arial" w:cs="Arial"/>
          <w:sz w:val="22"/>
          <w:szCs w:val="22"/>
        </w:rPr>
        <w:t xml:space="preserve">f Focal Segmental Glomerulosclerosis </w:t>
      </w:r>
      <w:proofErr w:type="gramStart"/>
      <w:r w:rsidRPr="00DC13BA">
        <w:rPr>
          <w:rFonts w:ascii="Arial" w:hAnsi="Arial" w:cs="Arial"/>
          <w:sz w:val="22"/>
          <w:szCs w:val="22"/>
        </w:rPr>
        <w:t>In</w:t>
      </w:r>
      <w:proofErr w:type="gramEnd"/>
      <w:r w:rsidRPr="00DC13BA">
        <w:rPr>
          <w:rFonts w:ascii="Arial" w:hAnsi="Arial" w:cs="Arial"/>
          <w:sz w:val="22"/>
          <w:szCs w:val="22"/>
        </w:rPr>
        <w:t xml:space="preserve"> Pediatric Kidney Transplantation</w:t>
      </w:r>
      <w:r w:rsidRPr="00F77159">
        <w:rPr>
          <w:rFonts w:ascii="Arial" w:hAnsi="Arial" w:cs="Arial"/>
          <w:sz w:val="22"/>
          <w:szCs w:val="22"/>
        </w:rPr>
        <w:t>”</w:t>
      </w:r>
    </w:p>
    <w:p w14:paraId="18F86CE0" w14:textId="77777777" w:rsidR="00DC1DA4" w:rsidRPr="00F77159" w:rsidRDefault="00DC1DA4" w:rsidP="00DC1DA4">
      <w:pPr>
        <w:rPr>
          <w:rFonts w:ascii="Arial" w:hAnsi="Arial" w:cs="Arial"/>
          <w:sz w:val="22"/>
          <w:szCs w:val="22"/>
        </w:rPr>
      </w:pPr>
    </w:p>
    <w:p w14:paraId="0D7588DF" w14:textId="77777777" w:rsidR="00DC1DA4" w:rsidRPr="00F77159" w:rsidRDefault="00DC1DA4" w:rsidP="00DC1DA4">
      <w:pPr>
        <w:rPr>
          <w:rFonts w:ascii="Arial" w:hAnsi="Arial" w:cs="Arial"/>
          <w:sz w:val="22"/>
          <w:szCs w:val="22"/>
        </w:rPr>
      </w:pPr>
      <w:r w:rsidRPr="00F77159">
        <w:rPr>
          <w:rFonts w:ascii="Arial" w:eastAsia="Calibri" w:hAnsi="Arial" w:cs="Arial"/>
          <w:sz w:val="22"/>
          <w:szCs w:val="22"/>
        </w:rPr>
        <w:t>Dear</w:t>
      </w:r>
      <w:r w:rsidRPr="00F77159">
        <w:rPr>
          <w:rFonts w:ascii="Arial" w:hAnsi="Arial" w:cs="Arial"/>
          <w:sz w:val="22"/>
          <w:szCs w:val="22"/>
        </w:rPr>
        <w:t xml:space="preserve"> </w:t>
      </w:r>
      <w:r w:rsidRPr="00F77159">
        <w:rPr>
          <w:rFonts w:ascii="Arial" w:eastAsia="Calibri" w:hAnsi="Arial" w:cs="Arial"/>
          <w:sz w:val="22"/>
          <w:szCs w:val="22"/>
        </w:rPr>
        <w:t xml:space="preserve">Dr. </w:t>
      </w:r>
      <w:r>
        <w:rPr>
          <w:rFonts w:ascii="Arial" w:eastAsia="Calibri" w:hAnsi="Arial" w:cs="Arial"/>
          <w:sz w:val="22"/>
          <w:szCs w:val="22"/>
        </w:rPr>
        <w:t>Chapman</w:t>
      </w:r>
      <w:r w:rsidRPr="00F77159">
        <w:rPr>
          <w:rFonts w:ascii="Arial" w:hAnsi="Arial" w:cs="Arial"/>
          <w:sz w:val="22"/>
          <w:szCs w:val="22"/>
        </w:rPr>
        <w:t>:</w:t>
      </w:r>
    </w:p>
    <w:p w14:paraId="71108F07" w14:textId="77777777" w:rsidR="00DC1DA4" w:rsidRPr="00F77159" w:rsidRDefault="00DC1DA4" w:rsidP="00DC1DA4">
      <w:pPr>
        <w:rPr>
          <w:rFonts w:ascii="Arial" w:hAnsi="Arial" w:cs="Arial"/>
          <w:sz w:val="22"/>
          <w:szCs w:val="22"/>
        </w:rPr>
      </w:pPr>
    </w:p>
    <w:p w14:paraId="31E3492E" w14:textId="4F3B1D15" w:rsidR="00DC1DA4" w:rsidRDefault="00DC1DA4" w:rsidP="00DC1DA4">
      <w:pPr>
        <w:rPr>
          <w:rFonts w:ascii="Arial" w:hAnsi="Arial" w:cs="Arial"/>
          <w:sz w:val="22"/>
          <w:szCs w:val="22"/>
        </w:rPr>
      </w:pPr>
      <w:r>
        <w:rPr>
          <w:rFonts w:ascii="Arial" w:hAnsi="Arial" w:cs="Arial"/>
          <w:sz w:val="22"/>
          <w:szCs w:val="22"/>
        </w:rPr>
        <w:t>Thank you so much for the opportune to revise our manuscript entitled: “</w:t>
      </w:r>
      <w:r w:rsidRPr="00F27123">
        <w:rPr>
          <w:rFonts w:ascii="Arial" w:hAnsi="Arial" w:cs="Arial"/>
          <w:sz w:val="22"/>
          <w:szCs w:val="22"/>
        </w:rPr>
        <w:t>HLA Loci and Recurrence of Focal Segmental</w:t>
      </w:r>
      <w:r>
        <w:rPr>
          <w:rFonts w:ascii="Arial" w:hAnsi="Arial" w:cs="Arial"/>
          <w:sz w:val="22"/>
          <w:szCs w:val="22"/>
        </w:rPr>
        <w:t xml:space="preserve"> </w:t>
      </w:r>
      <w:r w:rsidRPr="00F27123">
        <w:rPr>
          <w:rFonts w:ascii="Arial" w:hAnsi="Arial" w:cs="Arial"/>
          <w:sz w:val="22"/>
          <w:szCs w:val="22"/>
        </w:rPr>
        <w:t xml:space="preserve">Glomerulosclerosis </w:t>
      </w:r>
      <w:proofErr w:type="gramStart"/>
      <w:r w:rsidRPr="00F27123">
        <w:rPr>
          <w:rFonts w:ascii="Arial" w:hAnsi="Arial" w:cs="Arial"/>
          <w:sz w:val="22"/>
          <w:szCs w:val="22"/>
        </w:rPr>
        <w:t>In</w:t>
      </w:r>
      <w:proofErr w:type="gramEnd"/>
      <w:r w:rsidRPr="00F27123">
        <w:rPr>
          <w:rFonts w:ascii="Arial" w:hAnsi="Arial" w:cs="Arial"/>
          <w:sz w:val="22"/>
          <w:szCs w:val="22"/>
        </w:rPr>
        <w:t xml:space="preserve"> Pediatric Kidney Transplantation</w:t>
      </w:r>
      <w:r w:rsidRPr="00F77159">
        <w:rPr>
          <w:rFonts w:ascii="Arial" w:hAnsi="Arial" w:cs="Arial"/>
          <w:sz w:val="22"/>
          <w:szCs w:val="22"/>
        </w:rPr>
        <w:t xml:space="preserve">.” </w:t>
      </w:r>
      <w:r>
        <w:rPr>
          <w:rFonts w:ascii="Arial" w:hAnsi="Arial" w:cs="Arial"/>
          <w:sz w:val="22"/>
          <w:szCs w:val="22"/>
        </w:rPr>
        <w:t xml:space="preserve">We believe we have made significant improvements to the manuscript and addressed all reviewer concerns. Specifically, we have: </w:t>
      </w:r>
    </w:p>
    <w:p w14:paraId="29D78313" w14:textId="100FC7E8" w:rsidR="00DC1DA4" w:rsidRDefault="00D0354C" w:rsidP="00DC1DA4">
      <w:pPr>
        <w:pStyle w:val="ListParagraph"/>
        <w:numPr>
          <w:ilvl w:val="0"/>
          <w:numId w:val="11"/>
        </w:numPr>
        <w:rPr>
          <w:rFonts w:ascii="Arial" w:hAnsi="Arial" w:cs="Arial"/>
          <w:sz w:val="22"/>
          <w:szCs w:val="22"/>
        </w:rPr>
      </w:pPr>
      <w:r>
        <w:rPr>
          <w:rFonts w:ascii="Arial" w:hAnsi="Arial" w:cs="Arial"/>
          <w:sz w:val="22"/>
          <w:szCs w:val="22"/>
        </w:rPr>
        <w:t>Clarified information about the cohort as a whole</w:t>
      </w:r>
    </w:p>
    <w:p w14:paraId="768D93DE" w14:textId="0F9AA51B" w:rsidR="00D0354C" w:rsidRDefault="00D0354C" w:rsidP="00DC1DA4">
      <w:pPr>
        <w:pStyle w:val="ListParagraph"/>
        <w:numPr>
          <w:ilvl w:val="0"/>
          <w:numId w:val="11"/>
        </w:numPr>
        <w:rPr>
          <w:rFonts w:ascii="Arial" w:hAnsi="Arial" w:cs="Arial"/>
          <w:sz w:val="22"/>
          <w:szCs w:val="22"/>
        </w:rPr>
      </w:pPr>
      <w:r>
        <w:rPr>
          <w:rFonts w:ascii="Arial" w:hAnsi="Arial" w:cs="Arial"/>
          <w:sz w:val="22"/>
          <w:szCs w:val="22"/>
        </w:rPr>
        <w:t>Added clinically relevant data regarding recurrence at one year</w:t>
      </w:r>
    </w:p>
    <w:p w14:paraId="3ABCAEC9" w14:textId="1F3C7AD4" w:rsidR="00D0354C" w:rsidRDefault="00D0354C" w:rsidP="00DC1DA4">
      <w:pPr>
        <w:pStyle w:val="ListParagraph"/>
        <w:numPr>
          <w:ilvl w:val="0"/>
          <w:numId w:val="11"/>
        </w:numPr>
        <w:rPr>
          <w:rFonts w:ascii="Arial" w:hAnsi="Arial" w:cs="Arial"/>
          <w:sz w:val="22"/>
          <w:szCs w:val="22"/>
        </w:rPr>
      </w:pPr>
      <w:r>
        <w:rPr>
          <w:rFonts w:ascii="Arial" w:hAnsi="Arial" w:cs="Arial"/>
          <w:sz w:val="22"/>
          <w:szCs w:val="22"/>
        </w:rPr>
        <w:t>Clarified information regarding the method of HLA typing</w:t>
      </w:r>
    </w:p>
    <w:p w14:paraId="6E40D893" w14:textId="54D4638E" w:rsidR="00D0354C" w:rsidRPr="00DC1DA4" w:rsidRDefault="00D0354C" w:rsidP="00DC1DA4">
      <w:pPr>
        <w:pStyle w:val="ListParagraph"/>
        <w:numPr>
          <w:ilvl w:val="0"/>
          <w:numId w:val="11"/>
        </w:numPr>
        <w:rPr>
          <w:rFonts w:ascii="Arial" w:hAnsi="Arial" w:cs="Arial"/>
          <w:sz w:val="22"/>
          <w:szCs w:val="22"/>
        </w:rPr>
      </w:pPr>
      <w:r>
        <w:rPr>
          <w:rFonts w:ascii="Arial" w:hAnsi="Arial" w:cs="Arial"/>
          <w:sz w:val="22"/>
          <w:szCs w:val="22"/>
        </w:rPr>
        <w:t>Added information in the discussion regarding further mechanistic experiments</w:t>
      </w:r>
    </w:p>
    <w:p w14:paraId="32B6958E" w14:textId="77777777" w:rsidR="00DC1DA4" w:rsidRDefault="00DC1DA4" w:rsidP="00DC1DA4">
      <w:pPr>
        <w:rPr>
          <w:rFonts w:ascii="Arial" w:hAnsi="Arial" w:cs="Arial"/>
          <w:sz w:val="22"/>
          <w:szCs w:val="22"/>
        </w:rPr>
      </w:pPr>
    </w:p>
    <w:p w14:paraId="21943B29" w14:textId="72AF60E4" w:rsidR="00DC1DA4" w:rsidRPr="00D0354C" w:rsidRDefault="00D0354C" w:rsidP="00DC1DA4">
      <w:pPr>
        <w:rPr>
          <w:rFonts w:ascii="Arial" w:hAnsi="Arial" w:cs="Arial"/>
          <w:color w:val="000000" w:themeColor="text1"/>
          <w:sz w:val="22"/>
          <w:szCs w:val="22"/>
        </w:rPr>
      </w:pPr>
      <w:r>
        <w:rPr>
          <w:rFonts w:ascii="Arial" w:hAnsi="Arial" w:cs="Arial"/>
          <w:sz w:val="22"/>
          <w:szCs w:val="22"/>
        </w:rPr>
        <w:t xml:space="preserve">Please find below our responses to specific review comments in the lettered bullet points </w:t>
      </w:r>
      <w:r w:rsidRPr="00D0354C">
        <w:rPr>
          <w:rFonts w:ascii="Arial" w:hAnsi="Arial" w:cs="Arial"/>
          <w:color w:val="4472C4" w:themeColor="accent1"/>
          <w:sz w:val="22"/>
          <w:szCs w:val="22"/>
        </w:rPr>
        <w:t>in blue.</w:t>
      </w:r>
      <w:r>
        <w:rPr>
          <w:rFonts w:ascii="Arial" w:hAnsi="Arial" w:cs="Arial"/>
          <w:color w:val="4472C4" w:themeColor="accent1"/>
          <w:sz w:val="22"/>
          <w:szCs w:val="22"/>
        </w:rPr>
        <w:t xml:space="preserve"> </w:t>
      </w:r>
    </w:p>
    <w:p w14:paraId="4EAE4DD0" w14:textId="77777777" w:rsidR="00DC1DA4" w:rsidRPr="00F77159" w:rsidRDefault="00DC1DA4" w:rsidP="00DC1DA4">
      <w:pPr>
        <w:rPr>
          <w:rFonts w:ascii="Arial" w:hAnsi="Arial" w:cs="Arial"/>
          <w:sz w:val="22"/>
          <w:szCs w:val="22"/>
        </w:rPr>
      </w:pPr>
    </w:p>
    <w:p w14:paraId="0FEC0E11" w14:textId="435AB72D" w:rsidR="00DC1DA4" w:rsidRPr="00F77159" w:rsidRDefault="00D0354C" w:rsidP="00DC1DA4">
      <w:pPr>
        <w:rPr>
          <w:rFonts w:ascii="Arial" w:hAnsi="Arial" w:cs="Arial"/>
          <w:sz w:val="22"/>
          <w:szCs w:val="22"/>
        </w:rPr>
      </w:pPr>
      <w:r>
        <w:rPr>
          <w:rFonts w:ascii="Arial" w:hAnsi="Arial" w:cs="Arial"/>
          <w:sz w:val="22"/>
          <w:szCs w:val="22"/>
        </w:rPr>
        <w:t xml:space="preserve">We hope that you find these revisions appropriate and look forward to hearing from you soon. </w:t>
      </w:r>
    </w:p>
    <w:p w14:paraId="6DE44C0F" w14:textId="77777777" w:rsidR="00DC1DA4" w:rsidRPr="00F77159" w:rsidRDefault="00DC1DA4" w:rsidP="00DC1DA4">
      <w:pPr>
        <w:rPr>
          <w:rFonts w:ascii="Arial" w:hAnsi="Arial" w:cs="Arial"/>
          <w:sz w:val="22"/>
          <w:szCs w:val="22"/>
        </w:rPr>
      </w:pPr>
    </w:p>
    <w:p w14:paraId="6A46C9E4" w14:textId="77777777" w:rsidR="00DC1DA4" w:rsidRPr="00F77159" w:rsidRDefault="00DC1DA4" w:rsidP="00DC1DA4">
      <w:pPr>
        <w:rPr>
          <w:rFonts w:ascii="Arial" w:hAnsi="Arial" w:cs="Arial"/>
          <w:sz w:val="22"/>
          <w:szCs w:val="22"/>
        </w:rPr>
      </w:pPr>
    </w:p>
    <w:p w14:paraId="38BC2624" w14:textId="77777777" w:rsidR="00DC1DA4" w:rsidRPr="00F77159" w:rsidRDefault="00DC1DA4" w:rsidP="00DC1DA4">
      <w:pPr>
        <w:rPr>
          <w:rFonts w:ascii="Arial" w:hAnsi="Arial" w:cs="Arial"/>
          <w:sz w:val="22"/>
          <w:szCs w:val="22"/>
        </w:rPr>
      </w:pPr>
      <w:r w:rsidRPr="00F77159">
        <w:rPr>
          <w:rFonts w:ascii="Arial" w:hAnsi="Arial" w:cs="Arial"/>
          <w:sz w:val="22"/>
          <w:szCs w:val="22"/>
        </w:rPr>
        <w:t xml:space="preserve">Best regards, </w:t>
      </w:r>
    </w:p>
    <w:p w14:paraId="251005A7" w14:textId="77777777" w:rsidR="00DC1DA4" w:rsidRPr="00F77159" w:rsidRDefault="00DC1DA4" w:rsidP="00DC1DA4">
      <w:pPr>
        <w:rPr>
          <w:rFonts w:ascii="Arial" w:hAnsi="Arial" w:cs="Arial"/>
          <w:sz w:val="22"/>
          <w:szCs w:val="22"/>
        </w:rPr>
      </w:pPr>
    </w:p>
    <w:p w14:paraId="72B59196" w14:textId="77777777" w:rsidR="00DC1DA4" w:rsidRPr="00F77159" w:rsidRDefault="00DC1DA4" w:rsidP="00DC1DA4">
      <w:pPr>
        <w:rPr>
          <w:rFonts w:ascii="Arial" w:hAnsi="Arial" w:cs="Arial"/>
          <w:sz w:val="22"/>
          <w:szCs w:val="22"/>
        </w:rPr>
      </w:pPr>
      <w:r w:rsidRPr="00F77159">
        <w:rPr>
          <w:rFonts w:ascii="Arial" w:hAnsi="Arial" w:cs="Arial"/>
          <w:noProof/>
          <w:sz w:val="22"/>
          <w:szCs w:val="22"/>
        </w:rPr>
        <w:drawing>
          <wp:inline distT="0" distB="0" distL="0" distR="0" wp14:anchorId="6F8FCCC2" wp14:editId="7AAF24A3">
            <wp:extent cx="1651635" cy="464434"/>
            <wp:effectExtent l="0" t="0" r="0" b="0"/>
            <wp:docPr id="1" name="Picture 1" descr="A picture containing opener,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opener, tool&#10;&#10;Description automatically generated"/>
                    <pic:cNvPicPr/>
                  </pic:nvPicPr>
                  <pic:blipFill>
                    <a:blip r:embed="rId7"/>
                    <a:stretch>
                      <a:fillRect/>
                    </a:stretch>
                  </pic:blipFill>
                  <pic:spPr>
                    <a:xfrm>
                      <a:off x="0" y="0"/>
                      <a:ext cx="1672308" cy="470247"/>
                    </a:xfrm>
                    <a:prstGeom prst="rect">
                      <a:avLst/>
                    </a:prstGeom>
                  </pic:spPr>
                </pic:pic>
              </a:graphicData>
            </a:graphic>
          </wp:inline>
        </w:drawing>
      </w:r>
    </w:p>
    <w:p w14:paraId="3A9F10FE" w14:textId="77777777" w:rsidR="00DC1DA4" w:rsidRPr="00F77159" w:rsidRDefault="00DC1DA4" w:rsidP="00DC1DA4">
      <w:pPr>
        <w:rPr>
          <w:rFonts w:ascii="Arial" w:hAnsi="Arial" w:cs="Arial"/>
          <w:sz w:val="22"/>
          <w:szCs w:val="22"/>
        </w:rPr>
      </w:pPr>
    </w:p>
    <w:p w14:paraId="035BB087" w14:textId="77777777" w:rsidR="00DC1DA4" w:rsidRPr="00F77159" w:rsidRDefault="00DC1DA4" w:rsidP="00DC1DA4">
      <w:pPr>
        <w:rPr>
          <w:rFonts w:ascii="Arial" w:hAnsi="Arial" w:cs="Arial"/>
          <w:sz w:val="22"/>
          <w:szCs w:val="22"/>
        </w:rPr>
      </w:pPr>
      <w:r w:rsidRPr="00F77159">
        <w:rPr>
          <w:rFonts w:ascii="Arial" w:hAnsi="Arial" w:cs="Arial"/>
          <w:sz w:val="22"/>
          <w:szCs w:val="22"/>
        </w:rPr>
        <w:t>Brian Shaw</w:t>
      </w:r>
    </w:p>
    <w:p w14:paraId="79236844" w14:textId="6DD26396" w:rsidR="00DC1DA4" w:rsidRDefault="00DC1DA4" w:rsidP="00A1621D">
      <w:pPr>
        <w:rPr>
          <w:rFonts w:ascii="Arial" w:hAnsi="Arial" w:cs="Arial"/>
          <w:sz w:val="22"/>
          <w:szCs w:val="22"/>
        </w:rPr>
      </w:pPr>
    </w:p>
    <w:p w14:paraId="3B436B67" w14:textId="247C1647" w:rsidR="00DC1DA4" w:rsidRDefault="00DC1DA4" w:rsidP="00A1621D">
      <w:pPr>
        <w:rPr>
          <w:rFonts w:ascii="Arial" w:hAnsi="Arial" w:cs="Arial"/>
          <w:sz w:val="22"/>
          <w:szCs w:val="22"/>
        </w:rPr>
      </w:pPr>
    </w:p>
    <w:p w14:paraId="476F5CB0" w14:textId="16439CF0" w:rsidR="00DC1DA4" w:rsidRDefault="00DC1DA4" w:rsidP="00A1621D">
      <w:pPr>
        <w:rPr>
          <w:rFonts w:ascii="Arial" w:hAnsi="Arial" w:cs="Arial"/>
          <w:sz w:val="22"/>
          <w:szCs w:val="22"/>
        </w:rPr>
      </w:pPr>
    </w:p>
    <w:p w14:paraId="3AE8643A" w14:textId="0059D207" w:rsidR="00DC1DA4" w:rsidRDefault="00DC1DA4" w:rsidP="00A1621D">
      <w:pPr>
        <w:rPr>
          <w:rFonts w:ascii="Arial" w:hAnsi="Arial" w:cs="Arial"/>
          <w:sz w:val="22"/>
          <w:szCs w:val="22"/>
        </w:rPr>
      </w:pPr>
    </w:p>
    <w:p w14:paraId="10DAF890" w14:textId="3B7E71A0" w:rsidR="00DC1DA4" w:rsidRDefault="00DC1DA4" w:rsidP="00A1621D">
      <w:pPr>
        <w:rPr>
          <w:rFonts w:ascii="Arial" w:hAnsi="Arial" w:cs="Arial"/>
          <w:sz w:val="22"/>
          <w:szCs w:val="22"/>
        </w:rPr>
      </w:pPr>
    </w:p>
    <w:p w14:paraId="7CD9C9A4" w14:textId="4A1985AC" w:rsidR="00DC1DA4" w:rsidRDefault="00DC1DA4" w:rsidP="00A1621D">
      <w:pPr>
        <w:rPr>
          <w:rFonts w:ascii="Arial" w:hAnsi="Arial" w:cs="Arial"/>
          <w:sz w:val="22"/>
          <w:szCs w:val="22"/>
        </w:rPr>
      </w:pPr>
    </w:p>
    <w:p w14:paraId="502A034E" w14:textId="77777777" w:rsidR="00DC1DA4" w:rsidRDefault="00DC1DA4" w:rsidP="00A1621D">
      <w:pPr>
        <w:rPr>
          <w:rFonts w:ascii="Arial" w:hAnsi="Arial" w:cs="Arial"/>
          <w:sz w:val="22"/>
          <w:szCs w:val="22"/>
        </w:rPr>
      </w:pPr>
    </w:p>
    <w:p w14:paraId="235B5EA9" w14:textId="0FC0F92A" w:rsidR="00A1621D" w:rsidRPr="00A1621D" w:rsidRDefault="00A1621D" w:rsidP="00A1621D">
      <w:pPr>
        <w:rPr>
          <w:rFonts w:ascii="Arial" w:hAnsi="Arial" w:cs="Arial"/>
          <w:sz w:val="22"/>
          <w:szCs w:val="22"/>
        </w:rPr>
      </w:pPr>
      <w:r w:rsidRPr="00A1621D">
        <w:rPr>
          <w:rFonts w:ascii="Arial" w:hAnsi="Arial" w:cs="Arial"/>
          <w:sz w:val="22"/>
          <w:szCs w:val="22"/>
        </w:rPr>
        <w:t>Executive Editor:</w:t>
      </w:r>
    </w:p>
    <w:p w14:paraId="034B4E84" w14:textId="2154F7E7" w:rsidR="00A1621D" w:rsidRDefault="00A1621D" w:rsidP="00A1621D">
      <w:pPr>
        <w:pStyle w:val="ListParagraph"/>
        <w:numPr>
          <w:ilvl w:val="0"/>
          <w:numId w:val="1"/>
        </w:numPr>
        <w:rPr>
          <w:rFonts w:ascii="Arial" w:hAnsi="Arial" w:cs="Arial"/>
          <w:sz w:val="22"/>
          <w:szCs w:val="22"/>
        </w:rPr>
      </w:pPr>
      <w:r w:rsidRPr="00A1621D">
        <w:rPr>
          <w:rFonts w:ascii="Arial" w:hAnsi="Arial" w:cs="Arial"/>
          <w:sz w:val="22"/>
          <w:szCs w:val="22"/>
        </w:rPr>
        <w:t xml:space="preserve">The authors of this manuscript have used STRR data to study the association of HLA antigens with FSGS recurrence in children. Their results did reveal associations of different haplotypes with FSGS recurrence and with risk of rejection. The reviewers have identified a number of issues that should be addressed. Please respond to their specific comments. </w:t>
      </w:r>
    </w:p>
    <w:p w14:paraId="53B72D96" w14:textId="066DBDD5" w:rsidR="00A1621D" w:rsidRPr="00A1621D" w:rsidRDefault="00A1621D" w:rsidP="00A1621D">
      <w:pPr>
        <w:pStyle w:val="ListParagraph"/>
        <w:numPr>
          <w:ilvl w:val="1"/>
          <w:numId w:val="1"/>
        </w:numPr>
        <w:rPr>
          <w:rFonts w:ascii="Arial" w:hAnsi="Arial" w:cs="Arial"/>
          <w:color w:val="4472C4" w:themeColor="accent1"/>
          <w:sz w:val="22"/>
          <w:szCs w:val="22"/>
        </w:rPr>
      </w:pPr>
      <w:r w:rsidRPr="00A1621D">
        <w:rPr>
          <w:rFonts w:ascii="Arial" w:hAnsi="Arial" w:cs="Arial"/>
          <w:color w:val="4472C4" w:themeColor="accent1"/>
          <w:sz w:val="22"/>
          <w:szCs w:val="22"/>
        </w:rPr>
        <w:t>Thank you for the opportunity to respond to these queries</w:t>
      </w:r>
      <w:r w:rsidR="004A433B">
        <w:rPr>
          <w:rFonts w:ascii="Arial" w:hAnsi="Arial" w:cs="Arial"/>
          <w:color w:val="4472C4" w:themeColor="accent1"/>
          <w:sz w:val="22"/>
          <w:szCs w:val="22"/>
        </w:rPr>
        <w:t xml:space="preserve"> for potential publication in Transplantation </w:t>
      </w:r>
      <w:r w:rsidR="004A5805">
        <w:rPr>
          <w:rFonts w:ascii="Arial" w:hAnsi="Arial" w:cs="Arial"/>
          <w:color w:val="4472C4" w:themeColor="accent1"/>
          <w:sz w:val="22"/>
          <w:szCs w:val="22"/>
        </w:rPr>
        <w:t xml:space="preserve">Direct. </w:t>
      </w:r>
      <w:r w:rsidRPr="00A1621D">
        <w:rPr>
          <w:rFonts w:ascii="Arial" w:hAnsi="Arial" w:cs="Arial"/>
          <w:color w:val="4472C4" w:themeColor="accent1"/>
          <w:sz w:val="22"/>
          <w:szCs w:val="22"/>
        </w:rPr>
        <w:t xml:space="preserve">Please see our responses below. </w:t>
      </w:r>
    </w:p>
    <w:p w14:paraId="7B0FDE9D" w14:textId="77777777" w:rsidR="00A1621D" w:rsidRPr="00A1621D" w:rsidRDefault="00A1621D" w:rsidP="00A1621D">
      <w:pPr>
        <w:rPr>
          <w:rFonts w:ascii="Arial" w:hAnsi="Arial" w:cs="Arial"/>
          <w:sz w:val="22"/>
          <w:szCs w:val="22"/>
        </w:rPr>
      </w:pPr>
    </w:p>
    <w:p w14:paraId="2ADC23E0" w14:textId="77777777" w:rsidR="00A1621D" w:rsidRPr="00A1621D" w:rsidRDefault="00A1621D" w:rsidP="00A1621D">
      <w:pPr>
        <w:rPr>
          <w:rFonts w:ascii="Arial" w:hAnsi="Arial" w:cs="Arial"/>
          <w:sz w:val="22"/>
          <w:szCs w:val="22"/>
        </w:rPr>
      </w:pPr>
    </w:p>
    <w:p w14:paraId="5A591613" w14:textId="77777777" w:rsidR="00A1621D" w:rsidRPr="00A1621D" w:rsidRDefault="00A1621D" w:rsidP="00A1621D">
      <w:pPr>
        <w:rPr>
          <w:rFonts w:ascii="Arial" w:hAnsi="Arial" w:cs="Arial"/>
          <w:sz w:val="22"/>
          <w:szCs w:val="22"/>
        </w:rPr>
      </w:pPr>
      <w:r w:rsidRPr="00A1621D">
        <w:rPr>
          <w:rFonts w:ascii="Arial" w:hAnsi="Arial" w:cs="Arial"/>
          <w:sz w:val="22"/>
          <w:szCs w:val="22"/>
        </w:rPr>
        <w:t>Reviewer 1:</w:t>
      </w:r>
    </w:p>
    <w:p w14:paraId="26B0BE9B" w14:textId="31A93F87" w:rsidR="00A1621D" w:rsidRDefault="00A1621D" w:rsidP="00A1621D">
      <w:pPr>
        <w:pStyle w:val="ListParagraph"/>
        <w:numPr>
          <w:ilvl w:val="0"/>
          <w:numId w:val="2"/>
        </w:numPr>
        <w:rPr>
          <w:rFonts w:ascii="Arial" w:hAnsi="Arial" w:cs="Arial"/>
          <w:sz w:val="22"/>
          <w:szCs w:val="22"/>
        </w:rPr>
      </w:pPr>
      <w:r w:rsidRPr="00A1621D">
        <w:rPr>
          <w:rFonts w:ascii="Arial" w:hAnsi="Arial" w:cs="Arial"/>
          <w:sz w:val="22"/>
          <w:szCs w:val="22"/>
        </w:rPr>
        <w:t xml:space="preserve">The authors investigated the association of HLA antigens with recurrence of FSGS in children using the STRR database. They found the </w:t>
      </w:r>
      <w:proofErr w:type="gramStart"/>
      <w:r w:rsidRPr="00A1621D">
        <w:rPr>
          <w:rFonts w:ascii="Arial" w:hAnsi="Arial" w:cs="Arial"/>
          <w:sz w:val="22"/>
          <w:szCs w:val="22"/>
        </w:rPr>
        <w:t>high risk</w:t>
      </w:r>
      <w:proofErr w:type="gramEnd"/>
      <w:r w:rsidRPr="00A1621D">
        <w:rPr>
          <w:rFonts w:ascii="Arial" w:hAnsi="Arial" w:cs="Arial"/>
          <w:sz w:val="22"/>
          <w:szCs w:val="22"/>
        </w:rPr>
        <w:t xml:space="preserve"> haplotype of HLA-DR7, DR53, and DQ2 was associated with increased risk of recurrence, while C3, B58, an dDQ7 match was associated with decreased risk of rejection. The manuscript is very well written, the object clearly stated, the analysis appropriate, and the conclusions justified. I think this is an important contribution to the literature in pediatric kidney transplantation. Overall, I have the following suggestions, which I hope will further improve a manuscript that is already quite good. </w:t>
      </w:r>
    </w:p>
    <w:p w14:paraId="44F6DFC1" w14:textId="3AEAA863" w:rsidR="00A1621D" w:rsidRPr="00A1621D" w:rsidRDefault="004A433B" w:rsidP="00A1621D">
      <w:pPr>
        <w:pStyle w:val="ListParagraph"/>
        <w:numPr>
          <w:ilvl w:val="1"/>
          <w:numId w:val="2"/>
        </w:numPr>
        <w:rPr>
          <w:rFonts w:ascii="Arial" w:hAnsi="Arial" w:cs="Arial"/>
          <w:color w:val="4472C4" w:themeColor="accent1"/>
          <w:sz w:val="22"/>
          <w:szCs w:val="22"/>
        </w:rPr>
      </w:pPr>
      <w:r>
        <w:rPr>
          <w:rFonts w:ascii="Arial" w:hAnsi="Arial" w:cs="Arial"/>
          <w:color w:val="4472C4" w:themeColor="accent1"/>
          <w:sz w:val="22"/>
          <w:szCs w:val="22"/>
        </w:rPr>
        <w:t xml:space="preserve">We appreciate your laudatory comments and helpful insights. </w:t>
      </w:r>
    </w:p>
    <w:p w14:paraId="71D8478C" w14:textId="77777777" w:rsidR="00A1621D" w:rsidRPr="00A1621D" w:rsidRDefault="00A1621D" w:rsidP="00A1621D">
      <w:pPr>
        <w:rPr>
          <w:rFonts w:ascii="Arial" w:hAnsi="Arial" w:cs="Arial"/>
          <w:sz w:val="22"/>
          <w:szCs w:val="22"/>
        </w:rPr>
      </w:pPr>
    </w:p>
    <w:p w14:paraId="658D02C5" w14:textId="77777777" w:rsidR="00A1621D" w:rsidRPr="00A1621D" w:rsidRDefault="00A1621D" w:rsidP="00A1621D">
      <w:pPr>
        <w:rPr>
          <w:rFonts w:ascii="Arial" w:hAnsi="Arial" w:cs="Arial"/>
          <w:sz w:val="22"/>
          <w:szCs w:val="22"/>
        </w:rPr>
      </w:pPr>
    </w:p>
    <w:p w14:paraId="6DB01DD3" w14:textId="77777777" w:rsidR="00A1621D" w:rsidRPr="00A1621D" w:rsidRDefault="00A1621D" w:rsidP="00A1621D">
      <w:pPr>
        <w:rPr>
          <w:rFonts w:ascii="Arial" w:hAnsi="Arial" w:cs="Arial"/>
          <w:sz w:val="22"/>
          <w:szCs w:val="22"/>
        </w:rPr>
      </w:pPr>
      <w:r w:rsidRPr="00A1621D">
        <w:rPr>
          <w:rFonts w:ascii="Arial" w:hAnsi="Arial" w:cs="Arial"/>
          <w:sz w:val="22"/>
          <w:szCs w:val="22"/>
        </w:rPr>
        <w:t>Methods</w:t>
      </w:r>
    </w:p>
    <w:p w14:paraId="187514D3" w14:textId="730FB205" w:rsidR="00A1621D" w:rsidRDefault="00A1621D" w:rsidP="00A1621D">
      <w:pPr>
        <w:pStyle w:val="ListParagraph"/>
        <w:numPr>
          <w:ilvl w:val="0"/>
          <w:numId w:val="2"/>
        </w:numPr>
        <w:rPr>
          <w:rFonts w:ascii="Arial" w:hAnsi="Arial" w:cs="Arial"/>
          <w:sz w:val="22"/>
          <w:szCs w:val="22"/>
        </w:rPr>
      </w:pPr>
      <w:r w:rsidRPr="00A1621D">
        <w:rPr>
          <w:rFonts w:ascii="Arial" w:hAnsi="Arial" w:cs="Arial"/>
          <w:sz w:val="22"/>
          <w:szCs w:val="22"/>
        </w:rPr>
        <w:t xml:space="preserve">Could the authors please just add what test was used for the correlation matrix (Pearson, Spearman, </w:t>
      </w:r>
      <w:proofErr w:type="spellStart"/>
      <w:r w:rsidRPr="00A1621D">
        <w:rPr>
          <w:rFonts w:ascii="Arial" w:hAnsi="Arial" w:cs="Arial"/>
          <w:sz w:val="22"/>
          <w:szCs w:val="22"/>
        </w:rPr>
        <w:t>etc</w:t>
      </w:r>
      <w:proofErr w:type="spellEnd"/>
      <w:r w:rsidRPr="00A1621D">
        <w:rPr>
          <w:rFonts w:ascii="Arial" w:hAnsi="Arial" w:cs="Arial"/>
          <w:sz w:val="22"/>
          <w:szCs w:val="22"/>
        </w:rPr>
        <w:t>?). Is this an r value?</w:t>
      </w:r>
    </w:p>
    <w:p w14:paraId="3C2D503E" w14:textId="22348319" w:rsidR="00A1621D" w:rsidRPr="00A1621D" w:rsidRDefault="00A1621D" w:rsidP="00A1621D">
      <w:pPr>
        <w:pStyle w:val="ListParagraph"/>
        <w:numPr>
          <w:ilvl w:val="1"/>
          <w:numId w:val="2"/>
        </w:numPr>
        <w:rPr>
          <w:rFonts w:ascii="Arial" w:hAnsi="Arial" w:cs="Arial"/>
          <w:color w:val="4472C4" w:themeColor="accent1"/>
          <w:sz w:val="22"/>
          <w:szCs w:val="22"/>
        </w:rPr>
      </w:pPr>
      <w:r w:rsidRPr="00A1621D">
        <w:rPr>
          <w:rFonts w:ascii="Arial" w:hAnsi="Arial" w:cs="Arial"/>
          <w:color w:val="4472C4" w:themeColor="accent1"/>
          <w:sz w:val="22"/>
          <w:szCs w:val="22"/>
        </w:rPr>
        <w:t xml:space="preserve">The correlation coefficient used in the matrix is a </w:t>
      </w:r>
      <w:r w:rsidR="00E52457">
        <w:rPr>
          <w:rFonts w:ascii="Arial" w:hAnsi="Arial" w:cs="Arial"/>
          <w:color w:val="4472C4" w:themeColor="accent1"/>
          <w:sz w:val="22"/>
          <w:szCs w:val="22"/>
        </w:rPr>
        <w:t>P</w:t>
      </w:r>
      <w:r w:rsidRPr="00A1621D">
        <w:rPr>
          <w:rFonts w:ascii="Arial" w:hAnsi="Arial" w:cs="Arial"/>
          <w:color w:val="4472C4" w:themeColor="accent1"/>
          <w:sz w:val="22"/>
          <w:szCs w:val="22"/>
        </w:rPr>
        <w:t>earson</w:t>
      </w:r>
      <w:r w:rsidR="00E52457">
        <w:rPr>
          <w:rFonts w:ascii="Arial" w:hAnsi="Arial" w:cs="Arial"/>
          <w:color w:val="4472C4" w:themeColor="accent1"/>
          <w:sz w:val="22"/>
          <w:szCs w:val="22"/>
        </w:rPr>
        <w:t>’s</w:t>
      </w:r>
      <w:r w:rsidRPr="00A1621D">
        <w:rPr>
          <w:rFonts w:ascii="Arial" w:hAnsi="Arial" w:cs="Arial"/>
          <w:color w:val="4472C4" w:themeColor="accent1"/>
          <w:sz w:val="22"/>
          <w:szCs w:val="22"/>
        </w:rPr>
        <w:t xml:space="preserve"> correlation coefficient. We have amended the figure legend for </w:t>
      </w:r>
      <w:r w:rsidRPr="001446BC">
        <w:rPr>
          <w:rFonts w:ascii="Arial" w:hAnsi="Arial" w:cs="Arial"/>
          <w:color w:val="4472C4" w:themeColor="accent1"/>
          <w:sz w:val="22"/>
          <w:szCs w:val="22"/>
        </w:rPr>
        <w:t xml:space="preserve">Figure </w:t>
      </w:r>
      <w:r w:rsidR="001446BC" w:rsidRPr="001446BC">
        <w:rPr>
          <w:rFonts w:ascii="Arial" w:hAnsi="Arial" w:cs="Arial"/>
          <w:color w:val="4472C4" w:themeColor="accent1"/>
          <w:sz w:val="22"/>
          <w:szCs w:val="22"/>
        </w:rPr>
        <w:t>4</w:t>
      </w:r>
      <w:r w:rsidRPr="00A1621D">
        <w:rPr>
          <w:rFonts w:ascii="Arial" w:hAnsi="Arial" w:cs="Arial"/>
          <w:color w:val="4472C4" w:themeColor="accent1"/>
          <w:sz w:val="22"/>
          <w:szCs w:val="22"/>
        </w:rPr>
        <w:t xml:space="preserve"> to reflect this.</w:t>
      </w:r>
    </w:p>
    <w:p w14:paraId="5EACAF27" w14:textId="77777777" w:rsidR="00A1621D" w:rsidRPr="00A1621D" w:rsidRDefault="00A1621D" w:rsidP="00A1621D">
      <w:pPr>
        <w:rPr>
          <w:rFonts w:ascii="Arial" w:hAnsi="Arial" w:cs="Arial"/>
          <w:sz w:val="22"/>
          <w:szCs w:val="22"/>
        </w:rPr>
      </w:pPr>
    </w:p>
    <w:p w14:paraId="21C85678" w14:textId="73E5D78B" w:rsidR="00A1621D" w:rsidRDefault="00A1621D" w:rsidP="00A1621D">
      <w:pPr>
        <w:pStyle w:val="ListParagraph"/>
        <w:numPr>
          <w:ilvl w:val="0"/>
          <w:numId w:val="2"/>
        </w:numPr>
        <w:rPr>
          <w:rFonts w:ascii="Arial" w:hAnsi="Arial" w:cs="Arial"/>
          <w:sz w:val="22"/>
          <w:szCs w:val="22"/>
        </w:rPr>
      </w:pPr>
      <w:r w:rsidRPr="00A1621D">
        <w:rPr>
          <w:rFonts w:ascii="Arial" w:hAnsi="Arial" w:cs="Arial"/>
          <w:sz w:val="22"/>
          <w:szCs w:val="22"/>
        </w:rPr>
        <w:t xml:space="preserve">This is a suggestion, to which I would be interested to solicit the authors’ opinion. In general, I am accustomed to seeing time-to-event analysis used to </w:t>
      </w:r>
      <w:commentRangeStart w:id="0"/>
      <w:r w:rsidRPr="00A1621D">
        <w:rPr>
          <w:rFonts w:ascii="Arial" w:hAnsi="Arial" w:cs="Arial"/>
          <w:sz w:val="22"/>
          <w:szCs w:val="22"/>
        </w:rPr>
        <w:t>evaluate</w:t>
      </w:r>
      <w:commentRangeEnd w:id="0"/>
      <w:r w:rsidR="00556286">
        <w:rPr>
          <w:rStyle w:val="CommentReference"/>
        </w:rPr>
        <w:commentReference w:id="0"/>
      </w:r>
      <w:r w:rsidRPr="00A1621D">
        <w:rPr>
          <w:rFonts w:ascii="Arial" w:hAnsi="Arial" w:cs="Arial"/>
          <w:sz w:val="22"/>
          <w:szCs w:val="22"/>
        </w:rPr>
        <w:t xml:space="preserve"> risk of a particular variable over an extended time (Cox PH). This study uses logistic regression. I am not sure this is entirely inappropriate, but wonder if the authors could opine on why they chose logistic regression, as opposed to a time to event analysis.</w:t>
      </w:r>
    </w:p>
    <w:p w14:paraId="58E38B84" w14:textId="3B184528" w:rsidR="00A1621D" w:rsidRDefault="00A1621D" w:rsidP="00A1621D">
      <w:pPr>
        <w:pStyle w:val="ListParagraph"/>
        <w:numPr>
          <w:ilvl w:val="1"/>
          <w:numId w:val="2"/>
        </w:numPr>
        <w:rPr>
          <w:rFonts w:ascii="Arial" w:hAnsi="Arial" w:cs="Arial"/>
          <w:color w:val="4472C4" w:themeColor="accent1"/>
          <w:sz w:val="22"/>
          <w:szCs w:val="22"/>
        </w:rPr>
      </w:pPr>
      <w:r w:rsidRPr="00A1621D">
        <w:rPr>
          <w:rFonts w:ascii="Arial" w:hAnsi="Arial" w:cs="Arial"/>
          <w:color w:val="4472C4" w:themeColor="accent1"/>
          <w:sz w:val="22"/>
          <w:szCs w:val="22"/>
        </w:rPr>
        <w:t>We agree that time-to-event analyses are helpful when determining the hazard of an event</w:t>
      </w:r>
      <w:r w:rsidR="00E6474E">
        <w:rPr>
          <w:rFonts w:ascii="Arial" w:hAnsi="Arial" w:cs="Arial"/>
          <w:color w:val="4472C4" w:themeColor="accent1"/>
          <w:sz w:val="22"/>
          <w:szCs w:val="22"/>
        </w:rPr>
        <w:t xml:space="preserve"> </w:t>
      </w:r>
      <w:r w:rsidRPr="00A1621D">
        <w:rPr>
          <w:rFonts w:ascii="Arial" w:hAnsi="Arial" w:cs="Arial"/>
          <w:color w:val="4472C4" w:themeColor="accent1"/>
          <w:sz w:val="22"/>
          <w:szCs w:val="22"/>
        </w:rPr>
        <w:t>(</w:t>
      </w:r>
      <w:proofErr w:type="gramStart"/>
      <w:r w:rsidRPr="00A1621D">
        <w:rPr>
          <w:rFonts w:ascii="Arial" w:hAnsi="Arial" w:cs="Arial"/>
          <w:color w:val="4472C4" w:themeColor="accent1"/>
          <w:sz w:val="22"/>
          <w:szCs w:val="22"/>
        </w:rPr>
        <w:t>i.e.</w:t>
      </w:r>
      <w:proofErr w:type="gramEnd"/>
      <w:r w:rsidRPr="00A1621D">
        <w:rPr>
          <w:rFonts w:ascii="Arial" w:hAnsi="Arial" w:cs="Arial"/>
          <w:color w:val="4472C4" w:themeColor="accent1"/>
          <w:sz w:val="22"/>
          <w:szCs w:val="22"/>
        </w:rPr>
        <w:t xml:space="preserve"> risk over time). Because our objective was only to determine the association of HLA with the risk of </w:t>
      </w:r>
      <w:r w:rsidRPr="00A1621D">
        <w:rPr>
          <w:rFonts w:ascii="Arial" w:hAnsi="Arial" w:cs="Arial"/>
          <w:i/>
          <w:iCs/>
          <w:color w:val="4472C4" w:themeColor="accent1"/>
          <w:sz w:val="22"/>
          <w:szCs w:val="22"/>
        </w:rPr>
        <w:t>any</w:t>
      </w:r>
      <w:r w:rsidRPr="00A1621D">
        <w:rPr>
          <w:rFonts w:ascii="Arial" w:hAnsi="Arial" w:cs="Arial"/>
          <w:color w:val="4472C4" w:themeColor="accent1"/>
          <w:sz w:val="22"/>
          <w:szCs w:val="22"/>
        </w:rPr>
        <w:t xml:space="preserve"> recurrence event, we chose to use logistic regression to give us the greatest ability to detect an association. </w:t>
      </w:r>
    </w:p>
    <w:p w14:paraId="79369D0C" w14:textId="77777777" w:rsidR="00043FD4" w:rsidRPr="00043FD4" w:rsidRDefault="00043FD4" w:rsidP="00043FD4">
      <w:pPr>
        <w:rPr>
          <w:rFonts w:ascii="Arial" w:hAnsi="Arial" w:cs="Arial"/>
          <w:color w:val="4472C4" w:themeColor="accent1"/>
          <w:sz w:val="22"/>
          <w:szCs w:val="22"/>
        </w:rPr>
      </w:pPr>
    </w:p>
    <w:p w14:paraId="1B9995F9" w14:textId="2C6C30C1" w:rsidR="00A1621D" w:rsidRPr="00A1621D" w:rsidRDefault="00A1621D" w:rsidP="00A1621D">
      <w:pPr>
        <w:pStyle w:val="ListParagraph"/>
        <w:numPr>
          <w:ilvl w:val="0"/>
          <w:numId w:val="2"/>
        </w:numPr>
        <w:rPr>
          <w:rFonts w:ascii="Arial" w:hAnsi="Arial" w:cs="Arial"/>
          <w:color w:val="4472C4" w:themeColor="accent1"/>
          <w:sz w:val="22"/>
          <w:szCs w:val="22"/>
        </w:rPr>
      </w:pPr>
      <w:r w:rsidRPr="00A1621D">
        <w:rPr>
          <w:rFonts w:ascii="Arial" w:hAnsi="Arial" w:cs="Arial"/>
          <w:sz w:val="22"/>
          <w:szCs w:val="22"/>
        </w:rPr>
        <w:t xml:space="preserve">This leads me to a second question, which is the nature of the outcome variable of FSGS recurrence. Looking at the K-M curves, you notice a sharp drop early in the time period, followed by a gradual leveling off of the curves, but they still continue to show additional recurrences of FSGS several years after transplant. I wonder if these latter recurrences are more of a secondary FSGS recurrence, or a different type of recurrence than the aggressive recurrence that usually, in my experience, happens immediately after transplant or certainly in the first 6 months. That is, is a recurrence of FSGS diagnosed 5 years after transplant the type of FSGS recurrence the authors are seeking to predict? To select for this specific outcome (early, aggressive FSGS recurrence), an </w:t>
      </w:r>
      <w:r w:rsidRPr="00A1621D">
        <w:rPr>
          <w:rFonts w:ascii="Arial" w:hAnsi="Arial" w:cs="Arial"/>
          <w:sz w:val="22"/>
          <w:szCs w:val="22"/>
        </w:rPr>
        <w:lastRenderedPageBreak/>
        <w:t>outcome of FSGS recurrence by 6 months (which all of the patients are stated to have at least 6 months follow up), may be more appropriate. Also, I think this is the first follow-up data point in the UNOS data set. This would lend itself more to a logistic regression type analysis as well, as all patients would be evaluated at 6 months follow up. Finally, identifying this type of recurrence (early) is usually the main clinical concern.</w:t>
      </w:r>
    </w:p>
    <w:p w14:paraId="6E1B23E2" w14:textId="0063EE85" w:rsidR="00A1621D" w:rsidRPr="0071502C" w:rsidRDefault="00A1621D" w:rsidP="00843960">
      <w:pPr>
        <w:pStyle w:val="ListParagraph"/>
        <w:numPr>
          <w:ilvl w:val="1"/>
          <w:numId w:val="2"/>
        </w:numPr>
        <w:rPr>
          <w:rFonts w:ascii="Arial" w:hAnsi="Arial" w:cs="Arial"/>
          <w:sz w:val="22"/>
          <w:szCs w:val="22"/>
        </w:rPr>
      </w:pPr>
      <w:r w:rsidRPr="0071502C">
        <w:rPr>
          <w:rFonts w:ascii="Arial" w:hAnsi="Arial" w:cs="Arial"/>
          <w:color w:val="4472C4" w:themeColor="accent1"/>
          <w:sz w:val="22"/>
          <w:szCs w:val="22"/>
        </w:rPr>
        <w:t xml:space="preserve">Thank you for the helpful comment. We agree that there may indeed be clinically relevant biologic differences between recurrence that occurs early in the course—as is classically seen with recurrent FSGS—and that which occurs later. </w:t>
      </w:r>
      <w:r w:rsidR="0071502C">
        <w:rPr>
          <w:rFonts w:ascii="Arial" w:hAnsi="Arial" w:cs="Arial"/>
          <w:color w:val="4472C4" w:themeColor="accent1"/>
          <w:sz w:val="22"/>
          <w:szCs w:val="22"/>
        </w:rPr>
        <w:t>We performed a sensitivity analysis to examine recurrence at one year. In this analysis, many of the same HLA which were associated with increased or decreased risk of recurrence (including HLA B13, DR7, DR52, DR53, and DQ2) were identified</w:t>
      </w:r>
      <w:r w:rsidR="001B163F">
        <w:rPr>
          <w:rFonts w:ascii="Arial" w:hAnsi="Arial" w:cs="Arial"/>
          <w:color w:val="4472C4" w:themeColor="accent1"/>
          <w:sz w:val="22"/>
          <w:szCs w:val="22"/>
        </w:rPr>
        <w:t xml:space="preserve"> (</w:t>
      </w:r>
      <w:r w:rsidR="001B163F" w:rsidRPr="00353579">
        <w:rPr>
          <w:rFonts w:ascii="Arial" w:hAnsi="Arial" w:cs="Arial"/>
          <w:b/>
          <w:bCs/>
          <w:color w:val="4472C4" w:themeColor="accent1"/>
          <w:sz w:val="22"/>
          <w:szCs w:val="22"/>
        </w:rPr>
        <w:t>Page 9, Paragraph 2</w:t>
      </w:r>
      <w:r w:rsidR="001B163F">
        <w:rPr>
          <w:rFonts w:ascii="Arial" w:hAnsi="Arial" w:cs="Arial"/>
          <w:color w:val="4472C4" w:themeColor="accent1"/>
          <w:sz w:val="22"/>
          <w:szCs w:val="22"/>
        </w:rPr>
        <w:t>)</w:t>
      </w:r>
      <w:r w:rsidR="007E760D">
        <w:rPr>
          <w:rFonts w:ascii="Arial" w:hAnsi="Arial" w:cs="Arial"/>
          <w:color w:val="4472C4" w:themeColor="accent1"/>
          <w:sz w:val="22"/>
          <w:szCs w:val="22"/>
        </w:rPr>
        <w:t xml:space="preserve"> suggesting that the </w:t>
      </w:r>
      <w:r w:rsidR="00D431B8">
        <w:rPr>
          <w:rFonts w:ascii="Arial" w:hAnsi="Arial" w:cs="Arial"/>
          <w:color w:val="4472C4" w:themeColor="accent1"/>
          <w:sz w:val="22"/>
          <w:szCs w:val="22"/>
        </w:rPr>
        <w:t>associations</w:t>
      </w:r>
      <w:r w:rsidR="007E760D">
        <w:rPr>
          <w:rFonts w:ascii="Arial" w:hAnsi="Arial" w:cs="Arial"/>
          <w:color w:val="4472C4" w:themeColor="accent1"/>
          <w:sz w:val="22"/>
          <w:szCs w:val="22"/>
        </w:rPr>
        <w:t xml:space="preserve"> hold true for </w:t>
      </w:r>
      <w:r w:rsidR="00D431B8">
        <w:rPr>
          <w:rFonts w:ascii="Arial" w:hAnsi="Arial" w:cs="Arial"/>
          <w:color w:val="4472C4" w:themeColor="accent1"/>
          <w:sz w:val="22"/>
          <w:szCs w:val="22"/>
        </w:rPr>
        <w:t xml:space="preserve">early </w:t>
      </w:r>
      <w:r w:rsidR="007E760D">
        <w:rPr>
          <w:rFonts w:ascii="Arial" w:hAnsi="Arial" w:cs="Arial"/>
          <w:color w:val="4472C4" w:themeColor="accent1"/>
          <w:sz w:val="22"/>
          <w:szCs w:val="22"/>
        </w:rPr>
        <w:t xml:space="preserve">recurrence. </w:t>
      </w:r>
      <w:r w:rsidR="00D431B8">
        <w:rPr>
          <w:rFonts w:ascii="Arial" w:hAnsi="Arial" w:cs="Arial"/>
          <w:color w:val="4472C4" w:themeColor="accent1"/>
          <w:sz w:val="22"/>
          <w:szCs w:val="22"/>
        </w:rPr>
        <w:t>Additionally, we have modified the discussion to note this association</w:t>
      </w:r>
      <w:r w:rsidR="0083327C">
        <w:rPr>
          <w:rFonts w:ascii="Arial" w:hAnsi="Arial" w:cs="Arial"/>
          <w:color w:val="4472C4" w:themeColor="accent1"/>
          <w:sz w:val="22"/>
          <w:szCs w:val="22"/>
        </w:rPr>
        <w:t xml:space="preserve"> and highlight the clinical importance of early recurrence</w:t>
      </w:r>
      <w:r w:rsidR="00D431B8">
        <w:rPr>
          <w:rFonts w:ascii="Arial" w:hAnsi="Arial" w:cs="Arial"/>
          <w:color w:val="4472C4" w:themeColor="accent1"/>
          <w:sz w:val="22"/>
          <w:szCs w:val="22"/>
        </w:rPr>
        <w:t xml:space="preserve"> (</w:t>
      </w:r>
      <w:r w:rsidR="00D431B8">
        <w:rPr>
          <w:rFonts w:ascii="Arial" w:hAnsi="Arial" w:cs="Arial"/>
          <w:b/>
          <w:bCs/>
          <w:color w:val="4472C4" w:themeColor="accent1"/>
          <w:sz w:val="22"/>
          <w:szCs w:val="22"/>
        </w:rPr>
        <w:t>Page 13, Paragraph 1</w:t>
      </w:r>
      <w:r w:rsidR="00D431B8">
        <w:rPr>
          <w:rFonts w:ascii="Arial" w:hAnsi="Arial" w:cs="Arial"/>
          <w:color w:val="4472C4" w:themeColor="accent1"/>
          <w:sz w:val="22"/>
          <w:szCs w:val="22"/>
        </w:rPr>
        <w:t xml:space="preserve">). </w:t>
      </w:r>
      <w:r w:rsidR="0083327C">
        <w:rPr>
          <w:rFonts w:ascii="Arial" w:hAnsi="Arial" w:cs="Arial"/>
          <w:color w:val="4472C4" w:themeColor="accent1"/>
          <w:sz w:val="22"/>
          <w:szCs w:val="22"/>
        </w:rPr>
        <w:t xml:space="preserve">We chose 1 year as opposed to 6 months in order to capture those individuals who may not have had their recurrence reported exactly at the </w:t>
      </w:r>
      <w:proofErr w:type="gramStart"/>
      <w:r w:rsidR="0083327C">
        <w:rPr>
          <w:rFonts w:ascii="Arial" w:hAnsi="Arial" w:cs="Arial"/>
          <w:color w:val="4472C4" w:themeColor="accent1"/>
          <w:sz w:val="22"/>
          <w:szCs w:val="22"/>
        </w:rPr>
        <w:t>6 month</w:t>
      </w:r>
      <w:proofErr w:type="gramEnd"/>
      <w:r w:rsidR="0083327C">
        <w:rPr>
          <w:rFonts w:ascii="Arial" w:hAnsi="Arial" w:cs="Arial"/>
          <w:color w:val="4472C4" w:themeColor="accent1"/>
          <w:sz w:val="22"/>
          <w:szCs w:val="22"/>
        </w:rPr>
        <w:t xml:space="preserve"> timepoint</w:t>
      </w:r>
      <w:ins w:id="1" w:author="Brian Shaw" w:date="2021-05-11T14:19:00Z">
        <w:r w:rsidR="008357B5">
          <w:rPr>
            <w:rFonts w:ascii="Arial" w:hAnsi="Arial" w:cs="Arial"/>
            <w:color w:val="4472C4" w:themeColor="accent1"/>
            <w:sz w:val="22"/>
            <w:szCs w:val="22"/>
          </w:rPr>
          <w:t>.</w:t>
        </w:r>
      </w:ins>
      <w:del w:id="2" w:author="Brian Shaw" w:date="2021-05-11T14:19:00Z">
        <w:r w:rsidR="0083327C" w:rsidDel="008357B5">
          <w:rPr>
            <w:rFonts w:ascii="Arial" w:hAnsi="Arial" w:cs="Arial"/>
            <w:color w:val="4472C4" w:themeColor="accent1"/>
            <w:sz w:val="22"/>
            <w:szCs w:val="22"/>
          </w:rPr>
          <w:delText xml:space="preserve"> or lacked a 6 month entry. </w:delText>
        </w:r>
      </w:del>
    </w:p>
    <w:p w14:paraId="223C784F" w14:textId="77777777" w:rsidR="00A1621D" w:rsidRPr="00A1621D" w:rsidRDefault="00A1621D" w:rsidP="00A1621D">
      <w:pPr>
        <w:rPr>
          <w:rFonts w:ascii="Arial" w:hAnsi="Arial" w:cs="Arial"/>
          <w:sz w:val="22"/>
          <w:szCs w:val="22"/>
        </w:rPr>
      </w:pPr>
      <w:r w:rsidRPr="00A1621D">
        <w:rPr>
          <w:rFonts w:ascii="Arial" w:hAnsi="Arial" w:cs="Arial"/>
          <w:sz w:val="22"/>
          <w:szCs w:val="22"/>
        </w:rPr>
        <w:t>Results</w:t>
      </w:r>
    </w:p>
    <w:p w14:paraId="04E03510" w14:textId="345ECE28" w:rsidR="00A1621D" w:rsidRDefault="00A1621D" w:rsidP="002D4770">
      <w:pPr>
        <w:pStyle w:val="ListParagraph"/>
        <w:numPr>
          <w:ilvl w:val="0"/>
          <w:numId w:val="2"/>
        </w:numPr>
        <w:rPr>
          <w:rFonts w:ascii="Arial" w:hAnsi="Arial" w:cs="Arial"/>
          <w:sz w:val="22"/>
          <w:szCs w:val="22"/>
        </w:rPr>
      </w:pPr>
      <w:commentRangeStart w:id="3"/>
      <w:r w:rsidRPr="002D4770">
        <w:rPr>
          <w:rFonts w:ascii="Arial" w:hAnsi="Arial" w:cs="Arial"/>
          <w:sz w:val="22"/>
          <w:szCs w:val="22"/>
        </w:rPr>
        <w:t xml:space="preserve">Could the authors provide some general p-values for the significance of HLA antigens with recurrence? They provide 95% CI's, which is fine. However, due to the nature of the study having multiple tests using the </w:t>
      </w:r>
      <w:proofErr w:type="spellStart"/>
      <w:r w:rsidRPr="002D4770">
        <w:rPr>
          <w:rFonts w:ascii="Arial" w:hAnsi="Arial" w:cs="Arial"/>
          <w:sz w:val="22"/>
          <w:szCs w:val="22"/>
        </w:rPr>
        <w:t>Benajamini</w:t>
      </w:r>
      <w:proofErr w:type="spellEnd"/>
      <w:r w:rsidRPr="002D4770">
        <w:rPr>
          <w:rFonts w:ascii="Arial" w:hAnsi="Arial" w:cs="Arial"/>
          <w:sz w:val="22"/>
          <w:szCs w:val="22"/>
        </w:rPr>
        <w:t>-Hochberg method, p value information would be informative.</w:t>
      </w:r>
      <w:commentRangeEnd w:id="3"/>
      <w:r>
        <w:rPr>
          <w:rStyle w:val="CommentReference"/>
        </w:rPr>
        <w:commentReference w:id="3"/>
      </w:r>
    </w:p>
    <w:p w14:paraId="3417AA53" w14:textId="367B7BD6" w:rsidR="001446BC" w:rsidRPr="005A74C8" w:rsidRDefault="002D1B36" w:rsidP="001446BC">
      <w:pPr>
        <w:pStyle w:val="ListParagraph"/>
        <w:numPr>
          <w:ilvl w:val="1"/>
          <w:numId w:val="2"/>
        </w:numPr>
        <w:rPr>
          <w:rFonts w:ascii="Arial" w:hAnsi="Arial" w:cs="Arial"/>
          <w:color w:val="4472C4" w:themeColor="accent1"/>
          <w:sz w:val="22"/>
          <w:szCs w:val="22"/>
        </w:rPr>
      </w:pPr>
      <w:r>
        <w:rPr>
          <w:rFonts w:ascii="Arial" w:hAnsi="Arial" w:cs="Arial"/>
          <w:color w:val="4472C4" w:themeColor="accent1"/>
          <w:sz w:val="22"/>
          <w:szCs w:val="22"/>
        </w:rPr>
        <w:t xml:space="preserve">Thank you for the suggestion. </w:t>
      </w:r>
      <w:r w:rsidR="001446BC" w:rsidRPr="005A74C8">
        <w:rPr>
          <w:rFonts w:ascii="Arial" w:hAnsi="Arial" w:cs="Arial"/>
          <w:color w:val="4472C4" w:themeColor="accent1"/>
          <w:sz w:val="22"/>
          <w:szCs w:val="22"/>
        </w:rPr>
        <w:t xml:space="preserve">The </w:t>
      </w:r>
      <w:proofErr w:type="spellStart"/>
      <w:r w:rsidR="001446BC" w:rsidRPr="005A74C8">
        <w:rPr>
          <w:rFonts w:ascii="Arial" w:hAnsi="Arial" w:cs="Arial"/>
          <w:color w:val="4472C4" w:themeColor="accent1"/>
          <w:sz w:val="22"/>
          <w:szCs w:val="22"/>
        </w:rPr>
        <w:t>Benjamini</w:t>
      </w:r>
      <w:proofErr w:type="spellEnd"/>
      <w:r w:rsidR="001446BC" w:rsidRPr="005A74C8">
        <w:rPr>
          <w:rFonts w:ascii="Arial" w:hAnsi="Arial" w:cs="Arial"/>
          <w:color w:val="4472C4" w:themeColor="accent1"/>
          <w:sz w:val="22"/>
          <w:szCs w:val="22"/>
        </w:rPr>
        <w:t xml:space="preserve">-Hochberg method is indeed a method of adjusting for multiple comparisons with a set false discovery rate (FDR). Because of this, </w:t>
      </w:r>
      <w:r w:rsidR="005A74C8">
        <w:rPr>
          <w:rFonts w:ascii="Arial" w:hAnsi="Arial" w:cs="Arial"/>
          <w:color w:val="4472C4" w:themeColor="accent1"/>
          <w:sz w:val="22"/>
          <w:szCs w:val="22"/>
        </w:rPr>
        <w:t xml:space="preserve">the “adjusted” </w:t>
      </w:r>
      <w:r w:rsidR="001446BC" w:rsidRPr="005A74C8">
        <w:rPr>
          <w:rFonts w:ascii="Arial" w:hAnsi="Arial" w:cs="Arial"/>
          <w:color w:val="4472C4" w:themeColor="accent1"/>
          <w:sz w:val="22"/>
          <w:szCs w:val="22"/>
        </w:rPr>
        <w:t>p-values are relatively arbitrary and influenced by the</w:t>
      </w:r>
      <w:r w:rsidR="005A74C8">
        <w:rPr>
          <w:rFonts w:ascii="Arial" w:hAnsi="Arial" w:cs="Arial"/>
          <w:color w:val="4472C4" w:themeColor="accent1"/>
          <w:sz w:val="22"/>
          <w:szCs w:val="22"/>
        </w:rPr>
        <w:t xml:space="preserve"> set</w:t>
      </w:r>
      <w:r w:rsidR="001446BC" w:rsidRPr="005A74C8">
        <w:rPr>
          <w:rFonts w:ascii="Arial" w:hAnsi="Arial" w:cs="Arial"/>
          <w:color w:val="4472C4" w:themeColor="accent1"/>
          <w:sz w:val="22"/>
          <w:szCs w:val="22"/>
        </w:rPr>
        <w:t xml:space="preserve"> FDR</w:t>
      </w:r>
      <w:r w:rsidR="005A74C8">
        <w:rPr>
          <w:rFonts w:ascii="Arial" w:hAnsi="Arial" w:cs="Arial"/>
          <w:color w:val="4472C4" w:themeColor="accent1"/>
          <w:sz w:val="22"/>
          <w:szCs w:val="22"/>
        </w:rPr>
        <w:t xml:space="preserve"> as well as the number of comparisons</w:t>
      </w:r>
      <w:r w:rsidR="001446BC" w:rsidRPr="005A74C8">
        <w:rPr>
          <w:rFonts w:ascii="Arial" w:hAnsi="Arial" w:cs="Arial"/>
          <w:color w:val="4472C4" w:themeColor="accent1"/>
          <w:sz w:val="22"/>
          <w:szCs w:val="22"/>
        </w:rPr>
        <w:t>. Therefore, we elected not to present</w:t>
      </w:r>
      <w:r w:rsidR="005A74C8">
        <w:rPr>
          <w:rFonts w:ascii="Arial" w:hAnsi="Arial" w:cs="Arial"/>
          <w:color w:val="4472C4" w:themeColor="accent1"/>
          <w:sz w:val="22"/>
          <w:szCs w:val="22"/>
        </w:rPr>
        <w:t xml:space="preserve"> either raw</w:t>
      </w:r>
      <w:r w:rsidR="001446BC" w:rsidRPr="005A74C8">
        <w:rPr>
          <w:rFonts w:ascii="Arial" w:hAnsi="Arial" w:cs="Arial"/>
          <w:color w:val="4472C4" w:themeColor="accent1"/>
          <w:sz w:val="22"/>
          <w:szCs w:val="22"/>
        </w:rPr>
        <w:t xml:space="preserve"> p-values </w:t>
      </w:r>
      <w:r w:rsidR="005A74C8">
        <w:rPr>
          <w:rFonts w:ascii="Arial" w:hAnsi="Arial" w:cs="Arial"/>
          <w:color w:val="4472C4" w:themeColor="accent1"/>
          <w:sz w:val="22"/>
          <w:szCs w:val="22"/>
        </w:rPr>
        <w:t xml:space="preserve">(due to the large number of comparisons) or “adjusted” p-values </w:t>
      </w:r>
      <w:r w:rsidR="001446BC" w:rsidRPr="005A74C8">
        <w:rPr>
          <w:rFonts w:ascii="Arial" w:hAnsi="Arial" w:cs="Arial"/>
          <w:color w:val="4472C4" w:themeColor="accent1"/>
          <w:sz w:val="22"/>
          <w:szCs w:val="22"/>
        </w:rPr>
        <w:t xml:space="preserve">as they are not interpretable in the standard sense </w:t>
      </w:r>
      <w:r w:rsidR="005A74C8" w:rsidRPr="005A74C8">
        <w:rPr>
          <w:rFonts w:ascii="Arial" w:hAnsi="Arial" w:cs="Arial"/>
          <w:color w:val="4472C4" w:themeColor="accent1"/>
          <w:sz w:val="22"/>
          <w:szCs w:val="22"/>
        </w:rPr>
        <w:t xml:space="preserve">(i.e. </w:t>
      </w:r>
      <w:r w:rsidR="001446BC" w:rsidRPr="005A74C8">
        <w:rPr>
          <w:rFonts w:ascii="Arial" w:hAnsi="Arial" w:cs="Arial"/>
          <w:color w:val="4472C4" w:themeColor="accent1"/>
          <w:sz w:val="22"/>
          <w:szCs w:val="22"/>
        </w:rPr>
        <w:t>the probability that one would obtain the same result, or a more extreme one, assuming the null hypothesis is correct</w:t>
      </w:r>
      <w:r w:rsidR="005A74C8">
        <w:rPr>
          <w:rFonts w:ascii="Arial" w:hAnsi="Arial" w:cs="Arial"/>
          <w:color w:val="4472C4" w:themeColor="accent1"/>
          <w:sz w:val="22"/>
          <w:szCs w:val="22"/>
        </w:rPr>
        <w:t>).</w:t>
      </w:r>
    </w:p>
    <w:p w14:paraId="2860496E" w14:textId="77777777" w:rsidR="00A1621D" w:rsidRPr="00A1621D" w:rsidRDefault="00A1621D" w:rsidP="00A1621D">
      <w:pPr>
        <w:rPr>
          <w:rFonts w:ascii="Arial" w:hAnsi="Arial" w:cs="Arial"/>
          <w:sz w:val="22"/>
          <w:szCs w:val="22"/>
        </w:rPr>
      </w:pPr>
    </w:p>
    <w:p w14:paraId="4F49E690" w14:textId="01C777FE" w:rsidR="002D4770" w:rsidRPr="002D4770" w:rsidRDefault="00A1621D" w:rsidP="002D4770">
      <w:pPr>
        <w:pStyle w:val="ListParagraph"/>
        <w:numPr>
          <w:ilvl w:val="0"/>
          <w:numId w:val="2"/>
        </w:numPr>
        <w:rPr>
          <w:rFonts w:ascii="Arial" w:hAnsi="Arial" w:cs="Arial"/>
          <w:sz w:val="22"/>
          <w:szCs w:val="22"/>
        </w:rPr>
      </w:pPr>
      <w:r w:rsidRPr="002D4770">
        <w:rPr>
          <w:rFonts w:ascii="Arial" w:hAnsi="Arial" w:cs="Arial"/>
          <w:sz w:val="22"/>
          <w:szCs w:val="22"/>
        </w:rPr>
        <w:t>I believe the HLA antigen DR53 was inadvertently left out of Figure 4.</w:t>
      </w:r>
    </w:p>
    <w:p w14:paraId="50CC78FA" w14:textId="3DC922A6" w:rsidR="002D4770" w:rsidRPr="002D4770" w:rsidRDefault="001446BC" w:rsidP="002D4770">
      <w:pPr>
        <w:pStyle w:val="ListParagraph"/>
        <w:numPr>
          <w:ilvl w:val="1"/>
          <w:numId w:val="2"/>
        </w:numPr>
        <w:rPr>
          <w:rFonts w:ascii="Arial" w:hAnsi="Arial" w:cs="Arial"/>
          <w:color w:val="4472C4" w:themeColor="accent1"/>
          <w:sz w:val="22"/>
          <w:szCs w:val="22"/>
        </w:rPr>
      </w:pPr>
      <w:r>
        <w:rPr>
          <w:rFonts w:ascii="Arial" w:hAnsi="Arial" w:cs="Arial"/>
          <w:color w:val="4472C4" w:themeColor="accent1"/>
          <w:sz w:val="22"/>
          <w:szCs w:val="22"/>
        </w:rPr>
        <w:t xml:space="preserve">Thank you for the query. </w:t>
      </w:r>
      <w:r w:rsidR="002D4770" w:rsidRPr="002D4770">
        <w:rPr>
          <w:rFonts w:ascii="Arial" w:hAnsi="Arial" w:cs="Arial"/>
          <w:color w:val="4472C4" w:themeColor="accent1"/>
          <w:sz w:val="22"/>
          <w:szCs w:val="22"/>
        </w:rPr>
        <w:t xml:space="preserve">In </w:t>
      </w:r>
      <w:r>
        <w:rPr>
          <w:rFonts w:ascii="Arial" w:hAnsi="Arial" w:cs="Arial"/>
          <w:color w:val="4472C4" w:themeColor="accent1"/>
          <w:sz w:val="22"/>
          <w:szCs w:val="22"/>
        </w:rPr>
        <w:t>Figure 4, the correlation matrix is asymmetric so DR53 is only represented on the X-axis and not the Y.</w:t>
      </w:r>
      <w:r w:rsidR="00874BBB">
        <w:rPr>
          <w:rFonts w:ascii="Arial" w:hAnsi="Arial" w:cs="Arial"/>
          <w:color w:val="4472C4" w:themeColor="accent1"/>
          <w:sz w:val="22"/>
          <w:szCs w:val="22"/>
        </w:rPr>
        <w:t xml:space="preserve"> </w:t>
      </w:r>
    </w:p>
    <w:p w14:paraId="0F770194" w14:textId="77777777" w:rsidR="00A1621D" w:rsidRPr="00A1621D" w:rsidRDefault="00A1621D" w:rsidP="00A1621D">
      <w:pPr>
        <w:rPr>
          <w:rFonts w:ascii="Arial" w:hAnsi="Arial" w:cs="Arial"/>
          <w:sz w:val="22"/>
          <w:szCs w:val="22"/>
        </w:rPr>
      </w:pPr>
    </w:p>
    <w:p w14:paraId="6384516C" w14:textId="63094EE0" w:rsidR="00A1621D" w:rsidRDefault="00A1621D" w:rsidP="00874BBB">
      <w:pPr>
        <w:pStyle w:val="ListParagraph"/>
        <w:numPr>
          <w:ilvl w:val="0"/>
          <w:numId w:val="2"/>
        </w:numPr>
        <w:rPr>
          <w:rFonts w:ascii="Arial" w:hAnsi="Arial" w:cs="Arial"/>
          <w:sz w:val="22"/>
          <w:szCs w:val="22"/>
        </w:rPr>
      </w:pPr>
      <w:r w:rsidRPr="00874BBB">
        <w:rPr>
          <w:rFonts w:ascii="Arial" w:hAnsi="Arial" w:cs="Arial"/>
          <w:sz w:val="22"/>
          <w:szCs w:val="22"/>
        </w:rPr>
        <w:t>In the results, it would be clinically useful to provide some explicit numbers for recurrence. For example, for select high risk or low risk groups based on HLA antigens, state something like "Those who had the high-risk haplotype had a 50% recurrence rate at 6 months. Conversely, low with recipient C3 antigen only had a 10% recurrence risk at 6 months". Or something like this. This would provide very clinically useful information.</w:t>
      </w:r>
    </w:p>
    <w:p w14:paraId="7723E5C7" w14:textId="37BADF7A" w:rsidR="000D1E8B" w:rsidRPr="00E26FA4" w:rsidRDefault="00487601" w:rsidP="000D1E8B">
      <w:pPr>
        <w:pStyle w:val="ListParagraph"/>
        <w:numPr>
          <w:ilvl w:val="1"/>
          <w:numId w:val="2"/>
        </w:numPr>
        <w:rPr>
          <w:rFonts w:ascii="Arial" w:hAnsi="Arial" w:cs="Arial"/>
          <w:color w:val="4472C4" w:themeColor="accent1"/>
          <w:sz w:val="22"/>
          <w:szCs w:val="22"/>
        </w:rPr>
      </w:pPr>
      <w:r w:rsidRPr="00E26FA4">
        <w:rPr>
          <w:rFonts w:ascii="Arial" w:hAnsi="Arial" w:cs="Arial"/>
          <w:color w:val="4472C4" w:themeColor="accent1"/>
          <w:sz w:val="22"/>
          <w:szCs w:val="22"/>
        </w:rPr>
        <w:t xml:space="preserve">Thank you for the comment. We have added the following on </w:t>
      </w:r>
      <w:r w:rsidRPr="00E26FA4">
        <w:rPr>
          <w:rFonts w:ascii="Arial" w:hAnsi="Arial" w:cs="Arial"/>
          <w:b/>
          <w:bCs/>
          <w:color w:val="4472C4" w:themeColor="accent1"/>
          <w:sz w:val="22"/>
          <w:szCs w:val="22"/>
        </w:rPr>
        <w:t xml:space="preserve">Page </w:t>
      </w:r>
      <w:r w:rsidR="00DE4023" w:rsidRPr="00E26FA4">
        <w:rPr>
          <w:rFonts w:ascii="Arial" w:hAnsi="Arial" w:cs="Arial"/>
          <w:b/>
          <w:bCs/>
          <w:color w:val="4472C4" w:themeColor="accent1"/>
          <w:sz w:val="22"/>
          <w:szCs w:val="22"/>
        </w:rPr>
        <w:t>10</w:t>
      </w:r>
      <w:r w:rsidRPr="00E26FA4">
        <w:rPr>
          <w:rFonts w:ascii="Arial" w:hAnsi="Arial" w:cs="Arial"/>
          <w:b/>
          <w:bCs/>
          <w:color w:val="4472C4" w:themeColor="accent1"/>
          <w:sz w:val="22"/>
          <w:szCs w:val="22"/>
        </w:rPr>
        <w:t xml:space="preserve"> Paragraph </w:t>
      </w:r>
      <w:r w:rsidR="00DE4023" w:rsidRPr="00E26FA4">
        <w:rPr>
          <w:rFonts w:ascii="Arial" w:hAnsi="Arial" w:cs="Arial"/>
          <w:b/>
          <w:bCs/>
          <w:color w:val="4472C4" w:themeColor="accent1"/>
          <w:sz w:val="22"/>
          <w:szCs w:val="22"/>
        </w:rPr>
        <w:t>1</w:t>
      </w:r>
      <w:r w:rsidRPr="00E26FA4">
        <w:rPr>
          <w:rFonts w:ascii="Arial" w:hAnsi="Arial" w:cs="Arial"/>
          <w:b/>
          <w:bCs/>
          <w:color w:val="4472C4" w:themeColor="accent1"/>
          <w:sz w:val="22"/>
          <w:szCs w:val="22"/>
        </w:rPr>
        <w:t xml:space="preserve">: </w:t>
      </w:r>
      <w:r w:rsidRPr="00E26FA4">
        <w:rPr>
          <w:rFonts w:ascii="Arial" w:hAnsi="Arial" w:cs="Arial"/>
          <w:color w:val="4472C4" w:themeColor="accent1"/>
          <w:sz w:val="22"/>
          <w:szCs w:val="22"/>
        </w:rPr>
        <w:t>“Among those with the risk haplotype, 27% recurred within the first year whereas among patients with the C3 allele, only 6% recurred.”</w:t>
      </w:r>
    </w:p>
    <w:p w14:paraId="66348116" w14:textId="77777777" w:rsidR="00A1621D" w:rsidRPr="00A1621D" w:rsidRDefault="00A1621D" w:rsidP="00A1621D">
      <w:pPr>
        <w:rPr>
          <w:rFonts w:ascii="Arial" w:hAnsi="Arial" w:cs="Arial"/>
          <w:sz w:val="22"/>
          <w:szCs w:val="22"/>
        </w:rPr>
      </w:pPr>
    </w:p>
    <w:p w14:paraId="07491591" w14:textId="77777777" w:rsidR="00A1621D" w:rsidRPr="00A1621D" w:rsidRDefault="00A1621D" w:rsidP="00A1621D">
      <w:pPr>
        <w:rPr>
          <w:rFonts w:ascii="Arial" w:hAnsi="Arial" w:cs="Arial"/>
          <w:sz w:val="22"/>
          <w:szCs w:val="22"/>
        </w:rPr>
      </w:pPr>
      <w:r w:rsidRPr="00A1621D">
        <w:rPr>
          <w:rFonts w:ascii="Arial" w:hAnsi="Arial" w:cs="Arial"/>
          <w:sz w:val="22"/>
          <w:szCs w:val="22"/>
        </w:rPr>
        <w:t>Discussion/Conclusions:</w:t>
      </w:r>
    </w:p>
    <w:p w14:paraId="19CD16B9" w14:textId="3979D35E" w:rsidR="00A1621D" w:rsidRDefault="00A1621D" w:rsidP="00874BBB">
      <w:pPr>
        <w:pStyle w:val="ListParagraph"/>
        <w:numPr>
          <w:ilvl w:val="0"/>
          <w:numId w:val="5"/>
        </w:numPr>
        <w:rPr>
          <w:rFonts w:ascii="Arial" w:hAnsi="Arial" w:cs="Arial"/>
          <w:sz w:val="22"/>
          <w:szCs w:val="22"/>
        </w:rPr>
      </w:pPr>
      <w:r w:rsidRPr="00874BBB">
        <w:rPr>
          <w:rFonts w:ascii="Arial" w:hAnsi="Arial" w:cs="Arial"/>
          <w:sz w:val="22"/>
          <w:szCs w:val="22"/>
        </w:rPr>
        <w:t>Overall well-written. The only suggestion I would make concerns the abstract. I think the conclusion could be strengthened to summarize the findings, rather than making the general comment about further study. Perhaps something like "HLA profiles can be used to risk stratify the recurrence of FSGS in pediatric kidney transplant recipients".</w:t>
      </w:r>
    </w:p>
    <w:p w14:paraId="11AE853C" w14:textId="4E530C5B" w:rsidR="00874BBB" w:rsidRPr="00874BBB" w:rsidRDefault="00874BBB" w:rsidP="00874BBB">
      <w:pPr>
        <w:pStyle w:val="ListParagraph"/>
        <w:numPr>
          <w:ilvl w:val="1"/>
          <w:numId w:val="5"/>
        </w:numPr>
        <w:rPr>
          <w:rFonts w:ascii="Arial" w:hAnsi="Arial" w:cs="Arial"/>
          <w:sz w:val="22"/>
          <w:szCs w:val="22"/>
        </w:rPr>
      </w:pPr>
      <w:r>
        <w:rPr>
          <w:rFonts w:ascii="Arial" w:hAnsi="Arial" w:cs="Arial"/>
          <w:color w:val="4472C4" w:themeColor="accent1"/>
          <w:sz w:val="22"/>
          <w:szCs w:val="22"/>
        </w:rPr>
        <w:t xml:space="preserve">Thank you for the positive comment. We agree that these are exciting findings and have </w:t>
      </w:r>
      <w:r w:rsidR="00790E28">
        <w:rPr>
          <w:rFonts w:ascii="Arial" w:hAnsi="Arial" w:cs="Arial"/>
          <w:color w:val="4472C4" w:themeColor="accent1"/>
          <w:sz w:val="22"/>
          <w:szCs w:val="22"/>
        </w:rPr>
        <w:t>u</w:t>
      </w:r>
      <w:r>
        <w:rPr>
          <w:rFonts w:ascii="Arial" w:hAnsi="Arial" w:cs="Arial"/>
          <w:color w:val="4472C4" w:themeColor="accent1"/>
          <w:sz w:val="22"/>
          <w:szCs w:val="22"/>
        </w:rPr>
        <w:t xml:space="preserve">pdated the abstract to read </w:t>
      </w:r>
      <w:r w:rsidR="00790E28">
        <w:rPr>
          <w:rFonts w:ascii="Arial" w:hAnsi="Arial" w:cs="Arial"/>
          <w:color w:val="4472C4" w:themeColor="accent1"/>
          <w:sz w:val="22"/>
          <w:szCs w:val="22"/>
        </w:rPr>
        <w:t xml:space="preserve">“HLA profiles may be used for risk </w:t>
      </w:r>
      <w:r w:rsidR="00790E28">
        <w:rPr>
          <w:rFonts w:ascii="Arial" w:hAnsi="Arial" w:cs="Arial"/>
          <w:color w:val="4472C4" w:themeColor="accent1"/>
          <w:sz w:val="22"/>
          <w:szCs w:val="22"/>
        </w:rPr>
        <w:lastRenderedPageBreak/>
        <w:t>stratification of recurrence of FSGS in pediatric kidney transplant recipients and deserves further study.”</w:t>
      </w:r>
    </w:p>
    <w:p w14:paraId="6BED6FC7" w14:textId="77777777" w:rsidR="00A1621D" w:rsidRPr="00A1621D" w:rsidRDefault="00A1621D" w:rsidP="00A1621D">
      <w:pPr>
        <w:rPr>
          <w:rFonts w:ascii="Arial" w:hAnsi="Arial" w:cs="Arial"/>
          <w:sz w:val="22"/>
          <w:szCs w:val="22"/>
        </w:rPr>
      </w:pPr>
    </w:p>
    <w:p w14:paraId="0EE60475" w14:textId="77777777" w:rsidR="00A1621D" w:rsidRPr="00A1621D" w:rsidRDefault="00A1621D" w:rsidP="00A1621D">
      <w:pPr>
        <w:rPr>
          <w:rFonts w:ascii="Arial" w:hAnsi="Arial" w:cs="Arial"/>
          <w:sz w:val="22"/>
          <w:szCs w:val="22"/>
        </w:rPr>
      </w:pPr>
    </w:p>
    <w:p w14:paraId="2945A3FE" w14:textId="77777777" w:rsidR="00A1621D" w:rsidRPr="00A1621D" w:rsidRDefault="00A1621D" w:rsidP="00A1621D">
      <w:pPr>
        <w:rPr>
          <w:rFonts w:ascii="Arial" w:hAnsi="Arial" w:cs="Arial"/>
          <w:sz w:val="22"/>
          <w:szCs w:val="22"/>
        </w:rPr>
      </w:pPr>
      <w:r w:rsidRPr="00A1621D">
        <w:rPr>
          <w:rFonts w:ascii="Arial" w:hAnsi="Arial" w:cs="Arial"/>
          <w:sz w:val="22"/>
          <w:szCs w:val="22"/>
        </w:rPr>
        <w:t>Reviewer 2:</w:t>
      </w:r>
    </w:p>
    <w:p w14:paraId="6FB1168C" w14:textId="130C062E" w:rsidR="00A1621D" w:rsidRDefault="00A1621D" w:rsidP="00790E28">
      <w:pPr>
        <w:pStyle w:val="ListParagraph"/>
        <w:numPr>
          <w:ilvl w:val="0"/>
          <w:numId w:val="6"/>
        </w:numPr>
        <w:rPr>
          <w:rFonts w:ascii="Arial" w:hAnsi="Arial" w:cs="Arial"/>
          <w:sz w:val="22"/>
          <w:szCs w:val="22"/>
        </w:rPr>
      </w:pPr>
      <w:r w:rsidRPr="00790E28">
        <w:rPr>
          <w:rFonts w:ascii="Arial" w:hAnsi="Arial" w:cs="Arial"/>
          <w:sz w:val="22"/>
          <w:szCs w:val="22"/>
        </w:rPr>
        <w:t>This paper by Shaw et al studies a registry of pediatric kidney transplant patients to show associations of FSGS with HLA loci. Outstanding description of numbers of inclusion criteria. Paper is well written and easy to follow. The discovery can be very important in driving future research to stratify patients for future inclusion of studies; however, it is unclear how much use it has clinically. Discussion would be better fit to describe how this data can be used moving forward. It is very unclear what adding HLA into predictive model would change patient management when the cohort is narrowed from 463,766 to 1,196. If this is truly a biomarker paper, which table 3 frames it as, it needs to include both a discovery and testing cohort to avoid overfitting the narrowed patient subtypes.</w:t>
      </w:r>
    </w:p>
    <w:p w14:paraId="342B9D39" w14:textId="6771B767" w:rsidR="00790E28" w:rsidRPr="00790E28" w:rsidRDefault="00790E28" w:rsidP="00790E28">
      <w:pPr>
        <w:pStyle w:val="ListParagraph"/>
        <w:numPr>
          <w:ilvl w:val="1"/>
          <w:numId w:val="6"/>
        </w:numPr>
        <w:rPr>
          <w:rFonts w:ascii="Arial" w:hAnsi="Arial" w:cs="Arial"/>
          <w:color w:val="4472C4" w:themeColor="accent1"/>
          <w:sz w:val="22"/>
          <w:szCs w:val="22"/>
        </w:rPr>
      </w:pPr>
      <w:r w:rsidRPr="00790E28">
        <w:rPr>
          <w:rFonts w:ascii="Arial" w:hAnsi="Arial" w:cs="Arial"/>
          <w:color w:val="4472C4" w:themeColor="accent1"/>
          <w:sz w:val="22"/>
          <w:szCs w:val="22"/>
        </w:rPr>
        <w:t>Thank you for the overall positive</w:t>
      </w:r>
      <w:r w:rsidR="006F77FE">
        <w:rPr>
          <w:rFonts w:ascii="Arial" w:hAnsi="Arial" w:cs="Arial"/>
          <w:color w:val="4472C4" w:themeColor="accent1"/>
          <w:sz w:val="22"/>
          <w:szCs w:val="22"/>
        </w:rPr>
        <w:t xml:space="preserve"> and helpful</w:t>
      </w:r>
      <w:r w:rsidRPr="00790E28">
        <w:rPr>
          <w:rFonts w:ascii="Arial" w:hAnsi="Arial" w:cs="Arial"/>
          <w:color w:val="4472C4" w:themeColor="accent1"/>
          <w:sz w:val="22"/>
          <w:szCs w:val="22"/>
        </w:rPr>
        <w:t xml:space="preserve"> comments</w:t>
      </w:r>
      <w:r w:rsidR="006F77FE">
        <w:rPr>
          <w:rFonts w:ascii="Arial" w:hAnsi="Arial" w:cs="Arial"/>
          <w:color w:val="4472C4" w:themeColor="accent1"/>
          <w:sz w:val="22"/>
          <w:szCs w:val="22"/>
        </w:rPr>
        <w:t xml:space="preserve"> to enhance our manuscript. </w:t>
      </w:r>
      <w:r w:rsidRPr="00790E28">
        <w:rPr>
          <w:rFonts w:ascii="Arial" w:hAnsi="Arial" w:cs="Arial"/>
          <w:color w:val="4472C4" w:themeColor="accent1"/>
          <w:sz w:val="22"/>
          <w:szCs w:val="22"/>
        </w:rPr>
        <w:t xml:space="preserve">We agree that there are </w:t>
      </w:r>
      <w:proofErr w:type="gramStart"/>
      <w:r w:rsidRPr="00790E28">
        <w:rPr>
          <w:rFonts w:ascii="Arial" w:hAnsi="Arial" w:cs="Arial"/>
          <w:color w:val="4472C4" w:themeColor="accent1"/>
          <w:sz w:val="22"/>
          <w:szCs w:val="22"/>
        </w:rPr>
        <w:t>a large number of</w:t>
      </w:r>
      <w:proofErr w:type="gramEnd"/>
      <w:r w:rsidRPr="00790E28">
        <w:rPr>
          <w:rFonts w:ascii="Arial" w:hAnsi="Arial" w:cs="Arial"/>
          <w:color w:val="4472C4" w:themeColor="accent1"/>
          <w:sz w:val="22"/>
          <w:szCs w:val="22"/>
        </w:rPr>
        <w:t xml:space="preserve"> candidates in the STAR file. However, as shown in Figure 1, only 15,000 are pediatric </w:t>
      </w:r>
      <w:r w:rsidR="009A5CF7">
        <w:rPr>
          <w:rFonts w:ascii="Arial" w:hAnsi="Arial" w:cs="Arial"/>
          <w:color w:val="4472C4" w:themeColor="accent1"/>
          <w:sz w:val="22"/>
          <w:szCs w:val="22"/>
        </w:rPr>
        <w:t>transplant recipients</w:t>
      </w:r>
      <w:r w:rsidR="002D1B36">
        <w:rPr>
          <w:rFonts w:ascii="Arial" w:hAnsi="Arial" w:cs="Arial"/>
          <w:color w:val="4472C4" w:themeColor="accent1"/>
          <w:sz w:val="22"/>
          <w:szCs w:val="22"/>
        </w:rPr>
        <w:t xml:space="preserve"> in the modern era (after 2000), our general population of interest. </w:t>
      </w:r>
      <w:r w:rsidR="009A5CF7">
        <w:rPr>
          <w:rFonts w:ascii="Arial" w:hAnsi="Arial" w:cs="Arial"/>
          <w:color w:val="4472C4" w:themeColor="accent1"/>
          <w:sz w:val="22"/>
          <w:szCs w:val="22"/>
        </w:rPr>
        <w:t xml:space="preserve">Therefore, the 1200 patients </w:t>
      </w:r>
      <w:proofErr w:type="gramStart"/>
      <w:r w:rsidR="009A5CF7">
        <w:rPr>
          <w:rFonts w:ascii="Arial" w:hAnsi="Arial" w:cs="Arial"/>
          <w:color w:val="4472C4" w:themeColor="accent1"/>
          <w:sz w:val="22"/>
          <w:szCs w:val="22"/>
        </w:rPr>
        <w:t>represents</w:t>
      </w:r>
      <w:proofErr w:type="gramEnd"/>
      <w:r w:rsidR="009A5CF7">
        <w:rPr>
          <w:rFonts w:ascii="Arial" w:hAnsi="Arial" w:cs="Arial"/>
          <w:color w:val="4472C4" w:themeColor="accent1"/>
          <w:sz w:val="22"/>
          <w:szCs w:val="22"/>
        </w:rPr>
        <w:t xml:space="preserve"> 8% of all pediatric recipients in the modern (after 2000) era. </w:t>
      </w:r>
    </w:p>
    <w:p w14:paraId="4F55D612" w14:textId="36603C9A" w:rsidR="00790E28" w:rsidRPr="00790E28" w:rsidRDefault="00790E28" w:rsidP="00790E28">
      <w:pPr>
        <w:pStyle w:val="ListParagraph"/>
        <w:numPr>
          <w:ilvl w:val="1"/>
          <w:numId w:val="6"/>
        </w:numPr>
        <w:rPr>
          <w:rFonts w:ascii="Arial" w:hAnsi="Arial" w:cs="Arial"/>
          <w:color w:val="4472C4" w:themeColor="accent1"/>
          <w:sz w:val="22"/>
          <w:szCs w:val="22"/>
        </w:rPr>
      </w:pPr>
      <w:r w:rsidRPr="00790E28">
        <w:rPr>
          <w:rFonts w:ascii="Arial" w:hAnsi="Arial" w:cs="Arial"/>
          <w:color w:val="4472C4" w:themeColor="accent1"/>
          <w:sz w:val="22"/>
          <w:szCs w:val="22"/>
        </w:rPr>
        <w:t>We also agree that if we were looking to validate a biomarker, then a training and testing cohort would be appropriate. However, this is a hypothesis generating study</w:t>
      </w:r>
      <w:r w:rsidR="00BC492B">
        <w:rPr>
          <w:rFonts w:ascii="Arial" w:hAnsi="Arial" w:cs="Arial"/>
          <w:color w:val="4472C4" w:themeColor="accent1"/>
          <w:sz w:val="22"/>
          <w:szCs w:val="22"/>
        </w:rPr>
        <w:t xml:space="preserve"> and we stressed this in the Discussion section</w:t>
      </w:r>
      <w:r w:rsidRPr="00790E28">
        <w:rPr>
          <w:rFonts w:ascii="Arial" w:hAnsi="Arial" w:cs="Arial"/>
          <w:color w:val="4472C4" w:themeColor="accent1"/>
          <w:sz w:val="22"/>
          <w:szCs w:val="22"/>
        </w:rPr>
        <w:t xml:space="preserve">. We do not seek to determine the absolute risk conferred by certain HLA but rather discover associations between HLA and our outcome of interest (disease recurrence). We included Table 3 to give a rough estimate of the strength of the HLA association when controlling for other factors. </w:t>
      </w:r>
    </w:p>
    <w:p w14:paraId="77BAD970" w14:textId="77777777" w:rsidR="00A1621D" w:rsidRPr="00A1621D" w:rsidRDefault="00A1621D" w:rsidP="00A1621D">
      <w:pPr>
        <w:rPr>
          <w:rFonts w:ascii="Arial" w:hAnsi="Arial" w:cs="Arial"/>
          <w:sz w:val="22"/>
          <w:szCs w:val="22"/>
        </w:rPr>
      </w:pPr>
    </w:p>
    <w:p w14:paraId="5634A322" w14:textId="4810F0B6" w:rsidR="00A1621D" w:rsidRDefault="00A1621D" w:rsidP="00790E28">
      <w:pPr>
        <w:pStyle w:val="ListParagraph"/>
        <w:numPr>
          <w:ilvl w:val="0"/>
          <w:numId w:val="6"/>
        </w:numPr>
        <w:rPr>
          <w:rFonts w:ascii="Arial" w:hAnsi="Arial" w:cs="Arial"/>
          <w:sz w:val="22"/>
          <w:szCs w:val="22"/>
        </w:rPr>
      </w:pPr>
      <w:r w:rsidRPr="00790E28">
        <w:rPr>
          <w:rFonts w:ascii="Arial" w:hAnsi="Arial" w:cs="Arial"/>
          <w:sz w:val="22"/>
          <w:szCs w:val="22"/>
        </w:rPr>
        <w:t>Methods: As all of the results are dependent on the HLA genotyping, a statement on the approaches used within the cohort for determining these needs to be included. Were they a standard clinical test or research level determination. How many of the patients had molecular testing vs serological? Can the molecular testing patients be used to assess rare genotypes of HLA? Readers should not have to wait until the discussion to have a better understanding of the methods used for HLA typing.</w:t>
      </w:r>
    </w:p>
    <w:p w14:paraId="4CEF483D" w14:textId="393E3BCD" w:rsidR="00790E28" w:rsidRDefault="00790E28" w:rsidP="00790E28">
      <w:pPr>
        <w:pStyle w:val="ListParagraph"/>
        <w:numPr>
          <w:ilvl w:val="1"/>
          <w:numId w:val="6"/>
        </w:numPr>
        <w:rPr>
          <w:rFonts w:ascii="Arial" w:hAnsi="Arial" w:cs="Arial"/>
          <w:color w:val="4472C4" w:themeColor="accent1"/>
          <w:sz w:val="22"/>
          <w:szCs w:val="22"/>
        </w:rPr>
      </w:pPr>
      <w:r w:rsidRPr="009A5CF7">
        <w:rPr>
          <w:rFonts w:ascii="Arial" w:hAnsi="Arial" w:cs="Arial"/>
          <w:color w:val="4472C4" w:themeColor="accent1"/>
          <w:sz w:val="22"/>
          <w:szCs w:val="22"/>
        </w:rPr>
        <w:t>Thank you for your comment. As this is a large, retrospective, registry study, there are various methods used.</w:t>
      </w:r>
      <w:r w:rsidR="00C639CA">
        <w:rPr>
          <w:rFonts w:ascii="Arial" w:hAnsi="Arial" w:cs="Arial"/>
          <w:color w:val="4472C4" w:themeColor="accent1"/>
          <w:sz w:val="22"/>
          <w:szCs w:val="22"/>
        </w:rPr>
        <w:t xml:space="preserve"> Molecular (DNA) HLA typing was in broad use in the US in the post-2000 era: however, </w:t>
      </w:r>
      <w:r w:rsidR="0034156B">
        <w:rPr>
          <w:rFonts w:ascii="Arial" w:hAnsi="Arial" w:cs="Arial"/>
          <w:color w:val="4472C4" w:themeColor="accent1"/>
          <w:sz w:val="22"/>
          <w:szCs w:val="22"/>
        </w:rPr>
        <w:t xml:space="preserve">the OPTN’s </w:t>
      </w:r>
      <w:r w:rsidR="00C37637">
        <w:rPr>
          <w:rFonts w:ascii="Arial" w:hAnsi="Arial" w:cs="Arial"/>
          <w:color w:val="4472C4" w:themeColor="accent1"/>
          <w:sz w:val="22"/>
          <w:szCs w:val="22"/>
        </w:rPr>
        <w:t>inability to</w:t>
      </w:r>
      <w:r w:rsidR="0034156B">
        <w:rPr>
          <w:rFonts w:ascii="Arial" w:hAnsi="Arial" w:cs="Arial"/>
          <w:color w:val="4472C4" w:themeColor="accent1"/>
          <w:sz w:val="22"/>
          <w:szCs w:val="22"/>
        </w:rPr>
        <w:t xml:space="preserve"> accept HLA allele group designations (</w:t>
      </w:r>
      <w:r w:rsidR="009905AF">
        <w:rPr>
          <w:rFonts w:ascii="Arial" w:hAnsi="Arial" w:cs="Arial"/>
          <w:color w:val="4472C4" w:themeColor="accent1"/>
          <w:sz w:val="22"/>
          <w:szCs w:val="22"/>
        </w:rPr>
        <w:t xml:space="preserve">NMDP codes or </w:t>
      </w:r>
      <w:r w:rsidR="0034156B">
        <w:rPr>
          <w:rFonts w:ascii="Arial" w:hAnsi="Arial" w:cs="Arial"/>
          <w:color w:val="4472C4" w:themeColor="accent1"/>
          <w:sz w:val="22"/>
          <w:szCs w:val="22"/>
        </w:rPr>
        <w:t xml:space="preserve">P groups) and the </w:t>
      </w:r>
      <w:r w:rsidR="00C639CA">
        <w:rPr>
          <w:rFonts w:ascii="Arial" w:hAnsi="Arial" w:cs="Arial"/>
          <w:color w:val="4472C4" w:themeColor="accent1"/>
          <w:sz w:val="22"/>
          <w:szCs w:val="22"/>
        </w:rPr>
        <w:t>require</w:t>
      </w:r>
      <w:r w:rsidR="0034156B">
        <w:rPr>
          <w:rFonts w:ascii="Arial" w:hAnsi="Arial" w:cs="Arial"/>
          <w:color w:val="4472C4" w:themeColor="accent1"/>
          <w:sz w:val="22"/>
          <w:szCs w:val="22"/>
        </w:rPr>
        <w:t>ment for</w:t>
      </w:r>
      <w:r w:rsidR="00C639CA">
        <w:rPr>
          <w:rFonts w:ascii="Arial" w:hAnsi="Arial" w:cs="Arial"/>
          <w:color w:val="4472C4" w:themeColor="accent1"/>
          <w:sz w:val="22"/>
          <w:szCs w:val="22"/>
        </w:rPr>
        <w:t xml:space="preserve"> HLA serologic equivalent</w:t>
      </w:r>
      <w:r w:rsidR="0034156B">
        <w:rPr>
          <w:rFonts w:ascii="Arial" w:hAnsi="Arial" w:cs="Arial"/>
          <w:color w:val="4472C4" w:themeColor="accent1"/>
          <w:sz w:val="22"/>
          <w:szCs w:val="22"/>
        </w:rPr>
        <w:t xml:space="preserve"> reporting</w:t>
      </w:r>
      <w:r w:rsidR="00C639CA">
        <w:rPr>
          <w:rFonts w:ascii="Arial" w:hAnsi="Arial" w:cs="Arial"/>
          <w:color w:val="4472C4" w:themeColor="accent1"/>
          <w:sz w:val="22"/>
          <w:szCs w:val="22"/>
        </w:rPr>
        <w:t xml:space="preserve"> at time of waiting list activation</w:t>
      </w:r>
      <w:r w:rsidR="0034156B">
        <w:rPr>
          <w:rFonts w:ascii="Arial" w:hAnsi="Arial" w:cs="Arial"/>
          <w:color w:val="4472C4" w:themeColor="accent1"/>
          <w:sz w:val="22"/>
          <w:szCs w:val="22"/>
        </w:rPr>
        <w:t xml:space="preserve"> limits the number of</w:t>
      </w:r>
      <w:r w:rsidR="00C639CA">
        <w:rPr>
          <w:rFonts w:ascii="Arial" w:hAnsi="Arial" w:cs="Arial"/>
          <w:color w:val="4472C4" w:themeColor="accent1"/>
          <w:sz w:val="22"/>
          <w:szCs w:val="22"/>
        </w:rPr>
        <w:t xml:space="preserve"> laboratories </w:t>
      </w:r>
      <w:r w:rsidR="0034156B">
        <w:rPr>
          <w:rFonts w:ascii="Arial" w:hAnsi="Arial" w:cs="Arial"/>
          <w:color w:val="4472C4" w:themeColor="accent1"/>
          <w:sz w:val="22"/>
          <w:szCs w:val="22"/>
        </w:rPr>
        <w:t>that</w:t>
      </w:r>
      <w:r w:rsidR="00C639CA">
        <w:rPr>
          <w:rFonts w:ascii="Arial" w:hAnsi="Arial" w:cs="Arial"/>
          <w:color w:val="4472C4" w:themeColor="accent1"/>
          <w:sz w:val="22"/>
          <w:szCs w:val="22"/>
        </w:rPr>
        <w:t xml:space="preserve"> update</w:t>
      </w:r>
      <w:r w:rsidR="0034156B">
        <w:rPr>
          <w:rFonts w:ascii="Arial" w:hAnsi="Arial" w:cs="Arial"/>
          <w:color w:val="4472C4" w:themeColor="accent1"/>
          <w:sz w:val="22"/>
          <w:szCs w:val="22"/>
        </w:rPr>
        <w:t xml:space="preserve"> molecular </w:t>
      </w:r>
      <w:r w:rsidR="00C639CA">
        <w:rPr>
          <w:rFonts w:ascii="Arial" w:hAnsi="Arial" w:cs="Arial"/>
          <w:color w:val="4472C4" w:themeColor="accent1"/>
          <w:sz w:val="22"/>
          <w:szCs w:val="22"/>
        </w:rPr>
        <w:t xml:space="preserve">typing nomenclature at time of transplantation. </w:t>
      </w:r>
      <w:r w:rsidRPr="009A5CF7">
        <w:rPr>
          <w:rFonts w:ascii="Arial" w:hAnsi="Arial" w:cs="Arial"/>
          <w:color w:val="4472C4" w:themeColor="accent1"/>
          <w:sz w:val="22"/>
          <w:szCs w:val="22"/>
        </w:rPr>
        <w:t xml:space="preserve"> As described on </w:t>
      </w:r>
      <w:r w:rsidRPr="00353579">
        <w:rPr>
          <w:rFonts w:ascii="Arial" w:hAnsi="Arial" w:cs="Arial"/>
          <w:b/>
          <w:bCs/>
          <w:color w:val="4472C4" w:themeColor="accent1"/>
          <w:sz w:val="22"/>
          <w:szCs w:val="22"/>
        </w:rPr>
        <w:t>Page 7, Paragraph 1</w:t>
      </w:r>
      <w:r w:rsidRPr="009A5CF7">
        <w:rPr>
          <w:rFonts w:ascii="Arial" w:hAnsi="Arial" w:cs="Arial"/>
          <w:color w:val="4472C4" w:themeColor="accent1"/>
          <w:sz w:val="22"/>
          <w:szCs w:val="22"/>
        </w:rPr>
        <w:t>: “Of note, generally only serological typing is reported to UNOS. Where molecular data were available, they were converted to serologic types for consistency</w:t>
      </w:r>
      <w:r w:rsidRPr="009A5CF7">
        <w:rPr>
          <w:rFonts w:ascii="Arial" w:hAnsi="Arial" w:cs="Arial"/>
          <w:color w:val="4472C4" w:themeColor="accent1"/>
          <w:sz w:val="22"/>
          <w:szCs w:val="22"/>
          <w:vertAlign w:val="superscript"/>
        </w:rPr>
        <w:t>25</w:t>
      </w:r>
      <w:r w:rsidRPr="009A5CF7">
        <w:rPr>
          <w:rFonts w:ascii="Arial" w:hAnsi="Arial" w:cs="Arial"/>
          <w:color w:val="4472C4" w:themeColor="accent1"/>
          <w:sz w:val="22"/>
          <w:szCs w:val="22"/>
        </w:rPr>
        <w:t xml:space="preserve">.” </w:t>
      </w:r>
    </w:p>
    <w:p w14:paraId="7F7401E4" w14:textId="448E9EF7" w:rsidR="00AE375B" w:rsidRPr="009A5CF7" w:rsidRDefault="00AE375B" w:rsidP="00E6474E">
      <w:pPr>
        <w:pStyle w:val="ListParagraph"/>
        <w:ind w:left="1440"/>
        <w:rPr>
          <w:rFonts w:ascii="Arial" w:hAnsi="Arial" w:cs="Arial"/>
          <w:color w:val="4472C4" w:themeColor="accent1"/>
          <w:sz w:val="22"/>
          <w:szCs w:val="22"/>
        </w:rPr>
      </w:pPr>
      <w:r>
        <w:rPr>
          <w:rFonts w:ascii="Arial" w:hAnsi="Arial" w:cs="Arial"/>
          <w:color w:val="4472C4" w:themeColor="accent1"/>
          <w:sz w:val="22"/>
          <w:szCs w:val="22"/>
        </w:rPr>
        <w:t xml:space="preserve">Nevertheless, a strength </w:t>
      </w:r>
      <w:r w:rsidR="002C0AFC">
        <w:rPr>
          <w:rFonts w:ascii="Arial" w:hAnsi="Arial" w:cs="Arial"/>
          <w:color w:val="4472C4" w:themeColor="accent1"/>
          <w:sz w:val="22"/>
          <w:szCs w:val="22"/>
        </w:rPr>
        <w:t>of</w:t>
      </w:r>
      <w:r w:rsidR="009905AF">
        <w:rPr>
          <w:rFonts w:ascii="Arial" w:hAnsi="Arial" w:cs="Arial"/>
          <w:color w:val="4472C4" w:themeColor="accent1"/>
          <w:sz w:val="22"/>
          <w:szCs w:val="22"/>
        </w:rPr>
        <w:t xml:space="preserve"> </w:t>
      </w:r>
      <w:r>
        <w:rPr>
          <w:rFonts w:ascii="Arial" w:hAnsi="Arial" w:cs="Arial"/>
          <w:color w:val="4472C4" w:themeColor="accent1"/>
          <w:sz w:val="22"/>
          <w:szCs w:val="22"/>
        </w:rPr>
        <w:t>our analysis is that we are using clinical HLA typing information and not HLA imputation.</w:t>
      </w:r>
    </w:p>
    <w:p w14:paraId="0278F491" w14:textId="57F77290" w:rsidR="00790E28" w:rsidRPr="009A5CF7" w:rsidRDefault="00790E28" w:rsidP="00790E28">
      <w:pPr>
        <w:pStyle w:val="ListParagraph"/>
        <w:numPr>
          <w:ilvl w:val="1"/>
          <w:numId w:val="6"/>
        </w:numPr>
        <w:rPr>
          <w:rFonts w:ascii="Arial" w:hAnsi="Arial" w:cs="Arial"/>
          <w:color w:val="4472C4" w:themeColor="accent1"/>
          <w:sz w:val="22"/>
          <w:szCs w:val="22"/>
        </w:rPr>
      </w:pPr>
      <w:r w:rsidRPr="009A5CF7">
        <w:rPr>
          <w:rFonts w:ascii="Arial" w:hAnsi="Arial" w:cs="Arial"/>
          <w:color w:val="4472C4" w:themeColor="accent1"/>
          <w:sz w:val="22"/>
          <w:szCs w:val="22"/>
        </w:rPr>
        <w:t xml:space="preserve">Given the small number of patients, we </w:t>
      </w:r>
      <w:r w:rsidR="009A5CF7" w:rsidRPr="009A5CF7">
        <w:rPr>
          <w:rFonts w:ascii="Arial" w:hAnsi="Arial" w:cs="Arial"/>
          <w:color w:val="4472C4" w:themeColor="accent1"/>
          <w:sz w:val="22"/>
          <w:szCs w:val="22"/>
        </w:rPr>
        <w:t>cannot assess the impact of rare HLA genotypes.</w:t>
      </w:r>
    </w:p>
    <w:p w14:paraId="3C633C86" w14:textId="77777777" w:rsidR="00A1621D" w:rsidRPr="00A1621D" w:rsidRDefault="00A1621D" w:rsidP="00A1621D">
      <w:pPr>
        <w:rPr>
          <w:rFonts w:ascii="Arial" w:hAnsi="Arial" w:cs="Arial"/>
          <w:sz w:val="22"/>
          <w:szCs w:val="22"/>
        </w:rPr>
      </w:pPr>
    </w:p>
    <w:p w14:paraId="1612BCE5" w14:textId="64B0B669" w:rsidR="009A5CF7" w:rsidRDefault="00A1621D" w:rsidP="009A5CF7">
      <w:pPr>
        <w:pStyle w:val="ListParagraph"/>
        <w:numPr>
          <w:ilvl w:val="0"/>
          <w:numId w:val="6"/>
        </w:numPr>
        <w:rPr>
          <w:rFonts w:ascii="Arial" w:hAnsi="Arial" w:cs="Arial"/>
          <w:sz w:val="22"/>
          <w:szCs w:val="22"/>
        </w:rPr>
      </w:pPr>
      <w:r w:rsidRPr="009A5CF7">
        <w:rPr>
          <w:rFonts w:ascii="Arial" w:hAnsi="Arial" w:cs="Arial"/>
          <w:sz w:val="22"/>
          <w:szCs w:val="22"/>
        </w:rPr>
        <w:t xml:space="preserve">Results: Table 1-2: A brief description of the cohort following inclusion criteria should be put into the text (age, gender, race, BMI). Unclear what </w:t>
      </w:r>
      <w:commentRangeStart w:id="4"/>
      <w:r w:rsidRPr="009A5CF7">
        <w:rPr>
          <w:rFonts w:ascii="Arial" w:hAnsi="Arial" w:cs="Arial"/>
          <w:sz w:val="22"/>
          <w:szCs w:val="22"/>
        </w:rPr>
        <w:t>inclusion</w:t>
      </w:r>
      <w:commentRangeEnd w:id="4"/>
      <w:r w:rsidR="00451270">
        <w:rPr>
          <w:rStyle w:val="CommentReference"/>
        </w:rPr>
        <w:commentReference w:id="4"/>
      </w:r>
      <w:r w:rsidRPr="009A5CF7">
        <w:rPr>
          <w:rFonts w:ascii="Arial" w:hAnsi="Arial" w:cs="Arial"/>
          <w:sz w:val="22"/>
          <w:szCs w:val="22"/>
        </w:rPr>
        <w:t xml:space="preserve"> of insurance status in </w:t>
      </w:r>
      <w:r w:rsidRPr="009A5CF7">
        <w:rPr>
          <w:rFonts w:ascii="Arial" w:hAnsi="Arial" w:cs="Arial"/>
          <w:sz w:val="22"/>
          <w:szCs w:val="22"/>
        </w:rPr>
        <w:lastRenderedPageBreak/>
        <w:t>table 1 shows and why it is included. Why is the No Recurrence N not the same in both tables (862 vs 857)?</w:t>
      </w:r>
    </w:p>
    <w:p w14:paraId="495E3A1E" w14:textId="553C161C" w:rsidR="009A5CF7" w:rsidRDefault="009A5CF7" w:rsidP="0047457D">
      <w:pPr>
        <w:pStyle w:val="ListParagraph"/>
        <w:numPr>
          <w:ilvl w:val="1"/>
          <w:numId w:val="8"/>
        </w:numPr>
        <w:rPr>
          <w:rFonts w:ascii="Arial" w:hAnsi="Arial" w:cs="Arial"/>
          <w:color w:val="4472C4" w:themeColor="accent1"/>
          <w:sz w:val="22"/>
          <w:szCs w:val="22"/>
        </w:rPr>
      </w:pPr>
      <w:r>
        <w:rPr>
          <w:rFonts w:ascii="Arial" w:hAnsi="Arial" w:cs="Arial"/>
          <w:color w:val="4472C4" w:themeColor="accent1"/>
          <w:sz w:val="22"/>
          <w:szCs w:val="22"/>
        </w:rPr>
        <w:t>Thank you for your comment. We have included</w:t>
      </w:r>
      <w:r w:rsidR="002D1B36">
        <w:rPr>
          <w:rFonts w:ascii="Arial" w:hAnsi="Arial" w:cs="Arial"/>
          <w:color w:val="4472C4" w:themeColor="accent1"/>
          <w:sz w:val="22"/>
          <w:szCs w:val="22"/>
        </w:rPr>
        <w:t xml:space="preserve"> the following sentence: “</w:t>
      </w:r>
      <w:r w:rsidR="00E52457">
        <w:rPr>
          <w:rFonts w:ascii="Arial" w:hAnsi="Arial" w:cs="Arial"/>
          <w:color w:val="4472C4" w:themeColor="accent1"/>
          <w:sz w:val="22"/>
          <w:szCs w:val="22"/>
        </w:rPr>
        <w:t xml:space="preserve">Our cohort consisted of 1,196 patients. In the cohort as a whole, the median age at listing was 15 (Interquartile Range [IQR] 11-17), 43% were female, 58% were white, 36% were black, 27% were </w:t>
      </w:r>
      <w:ins w:id="5" w:author="Brian Shaw" w:date="2021-05-11T14:25:00Z">
        <w:r w:rsidR="008357B5">
          <w:rPr>
            <w:rFonts w:ascii="Arial" w:hAnsi="Arial" w:cs="Arial"/>
            <w:color w:val="4472C4" w:themeColor="accent1"/>
            <w:sz w:val="22"/>
            <w:szCs w:val="22"/>
          </w:rPr>
          <w:t>L</w:t>
        </w:r>
      </w:ins>
      <w:del w:id="6" w:author="Brian Shaw" w:date="2021-05-11T14:25:00Z">
        <w:r w:rsidR="00E52457" w:rsidDel="008357B5">
          <w:rPr>
            <w:rFonts w:ascii="Arial" w:hAnsi="Arial" w:cs="Arial"/>
            <w:color w:val="4472C4" w:themeColor="accent1"/>
            <w:sz w:val="22"/>
            <w:szCs w:val="22"/>
          </w:rPr>
          <w:delText>l</w:delText>
        </w:r>
      </w:del>
      <w:r w:rsidR="00E52457">
        <w:rPr>
          <w:rFonts w:ascii="Arial" w:hAnsi="Arial" w:cs="Arial"/>
          <w:color w:val="4472C4" w:themeColor="accent1"/>
          <w:sz w:val="22"/>
          <w:szCs w:val="22"/>
        </w:rPr>
        <w:t>atino, and the median BMI was 20 (IQR 17</w:t>
      </w:r>
      <w:r w:rsidR="0047457D">
        <w:rPr>
          <w:rFonts w:ascii="Arial" w:hAnsi="Arial" w:cs="Arial"/>
          <w:color w:val="4472C4" w:themeColor="accent1"/>
          <w:sz w:val="22"/>
          <w:szCs w:val="22"/>
        </w:rPr>
        <w:t>-</w:t>
      </w:r>
      <w:r w:rsidR="00E52457" w:rsidRPr="00843960">
        <w:rPr>
          <w:rFonts w:ascii="Arial" w:hAnsi="Arial" w:cs="Arial"/>
          <w:color w:val="4472C4" w:themeColor="accent1"/>
          <w:sz w:val="22"/>
          <w:szCs w:val="22"/>
        </w:rPr>
        <w:t>24).”</w:t>
      </w:r>
    </w:p>
    <w:p w14:paraId="266F0C8B" w14:textId="05C924B2" w:rsidR="0047457D" w:rsidRPr="00843960" w:rsidRDefault="0047457D" w:rsidP="0047457D">
      <w:pPr>
        <w:pStyle w:val="ListParagraph"/>
        <w:numPr>
          <w:ilvl w:val="1"/>
          <w:numId w:val="8"/>
        </w:numPr>
        <w:rPr>
          <w:rFonts w:ascii="Arial" w:hAnsi="Arial" w:cs="Arial"/>
          <w:color w:val="4472C4" w:themeColor="accent1"/>
          <w:sz w:val="22"/>
          <w:szCs w:val="22"/>
        </w:rPr>
      </w:pPr>
      <w:r>
        <w:rPr>
          <w:rFonts w:ascii="Arial" w:hAnsi="Arial" w:cs="Arial"/>
          <w:color w:val="4472C4" w:themeColor="accent1"/>
          <w:sz w:val="22"/>
          <w:szCs w:val="22"/>
        </w:rPr>
        <w:t xml:space="preserve">We have removed insurance status from </w:t>
      </w:r>
      <w:r w:rsidRPr="00353579">
        <w:rPr>
          <w:rFonts w:ascii="Arial" w:hAnsi="Arial" w:cs="Arial"/>
          <w:color w:val="4472C4" w:themeColor="accent1"/>
          <w:sz w:val="22"/>
          <w:szCs w:val="22"/>
        </w:rPr>
        <w:t>Table 1</w:t>
      </w:r>
      <w:r w:rsidRPr="00E55BBD">
        <w:rPr>
          <w:rFonts w:ascii="Arial" w:hAnsi="Arial" w:cs="Arial"/>
          <w:color w:val="4472C4" w:themeColor="accent1"/>
          <w:sz w:val="22"/>
          <w:szCs w:val="22"/>
        </w:rPr>
        <w:t>.</w:t>
      </w:r>
    </w:p>
    <w:p w14:paraId="6A52C1D8" w14:textId="2651CC35" w:rsidR="009A5CF7" w:rsidRPr="009A5CF7" w:rsidRDefault="00E55BBD" w:rsidP="009A5CF7">
      <w:pPr>
        <w:pStyle w:val="ListParagraph"/>
        <w:numPr>
          <w:ilvl w:val="1"/>
          <w:numId w:val="8"/>
        </w:numPr>
        <w:rPr>
          <w:rFonts w:ascii="Arial" w:hAnsi="Arial" w:cs="Arial"/>
          <w:color w:val="4472C4" w:themeColor="accent1"/>
          <w:sz w:val="22"/>
          <w:szCs w:val="22"/>
        </w:rPr>
      </w:pPr>
      <w:r>
        <w:rPr>
          <w:rFonts w:ascii="Arial" w:hAnsi="Arial" w:cs="Arial"/>
          <w:color w:val="4472C4" w:themeColor="accent1"/>
          <w:sz w:val="22"/>
          <w:szCs w:val="22"/>
        </w:rPr>
        <w:t xml:space="preserve">The n was different as a single donor could contribute multiple kidneys. Of note, there was a small coding error that was fixed leading to slightly different numbers in </w:t>
      </w:r>
      <w:r w:rsidR="001B163F">
        <w:rPr>
          <w:rFonts w:ascii="Arial" w:hAnsi="Arial" w:cs="Arial"/>
          <w:color w:val="4472C4" w:themeColor="accent1"/>
          <w:sz w:val="22"/>
          <w:szCs w:val="22"/>
        </w:rPr>
        <w:t xml:space="preserve">Table 2. However, there were </w:t>
      </w:r>
      <w:r>
        <w:rPr>
          <w:rFonts w:ascii="Arial" w:hAnsi="Arial" w:cs="Arial"/>
          <w:color w:val="4472C4" w:themeColor="accent1"/>
          <w:sz w:val="22"/>
          <w:szCs w:val="22"/>
        </w:rPr>
        <w:t xml:space="preserve">no changes in any of the overall trends or statistical comparisons. </w:t>
      </w:r>
    </w:p>
    <w:p w14:paraId="489EC923" w14:textId="77777777" w:rsidR="00A1621D" w:rsidRPr="00A1621D" w:rsidRDefault="00A1621D" w:rsidP="00A1621D">
      <w:pPr>
        <w:rPr>
          <w:rFonts w:ascii="Arial" w:hAnsi="Arial" w:cs="Arial"/>
          <w:sz w:val="22"/>
          <w:szCs w:val="22"/>
        </w:rPr>
      </w:pPr>
    </w:p>
    <w:p w14:paraId="0E9725E0" w14:textId="21B72050" w:rsidR="00A1621D" w:rsidRDefault="00A1621D" w:rsidP="009A5CF7">
      <w:pPr>
        <w:pStyle w:val="ListParagraph"/>
        <w:numPr>
          <w:ilvl w:val="0"/>
          <w:numId w:val="9"/>
        </w:numPr>
        <w:rPr>
          <w:rFonts w:ascii="Arial" w:hAnsi="Arial" w:cs="Arial"/>
          <w:sz w:val="22"/>
          <w:szCs w:val="22"/>
        </w:rPr>
      </w:pPr>
      <w:r w:rsidRPr="009A5CF7">
        <w:rPr>
          <w:rFonts w:ascii="Arial" w:hAnsi="Arial" w:cs="Arial"/>
          <w:sz w:val="22"/>
          <w:szCs w:val="22"/>
        </w:rPr>
        <w:t>Discussion: These findings don't seem very surprising and the discussion limits the excitement of the findings. How does this discovery change management of patients? While it is predictive of pathology, it does not change management, which is the main stated goal. At least some speculations in the discussion on follow up experiments for the community to identify mechanisms, such as blood biomarker analysis targeted to patients with these HLA to identify pathways of FSGS recurrence would help readers better frame the importance of this work.</w:t>
      </w:r>
    </w:p>
    <w:p w14:paraId="095F6047" w14:textId="4F861951" w:rsidR="009A5CF7" w:rsidRPr="009A5CF7" w:rsidRDefault="009A5CF7" w:rsidP="009A5CF7">
      <w:pPr>
        <w:pStyle w:val="ListParagraph"/>
        <w:numPr>
          <w:ilvl w:val="1"/>
          <w:numId w:val="9"/>
        </w:numPr>
        <w:rPr>
          <w:rFonts w:ascii="Arial" w:hAnsi="Arial" w:cs="Arial"/>
          <w:sz w:val="22"/>
          <w:szCs w:val="22"/>
        </w:rPr>
      </w:pPr>
      <w:r>
        <w:rPr>
          <w:rFonts w:ascii="Arial" w:hAnsi="Arial" w:cs="Arial"/>
          <w:color w:val="4472C4" w:themeColor="accent1"/>
          <w:sz w:val="22"/>
          <w:szCs w:val="22"/>
        </w:rPr>
        <w:t xml:space="preserve">Thank you for your comment, </w:t>
      </w:r>
      <w:r w:rsidR="0092060C">
        <w:rPr>
          <w:rFonts w:ascii="Arial" w:hAnsi="Arial" w:cs="Arial"/>
          <w:color w:val="4472C4" w:themeColor="accent1"/>
          <w:sz w:val="22"/>
          <w:szCs w:val="22"/>
        </w:rPr>
        <w:t>we have added a paragraph (</w:t>
      </w:r>
      <w:r w:rsidR="0092060C">
        <w:rPr>
          <w:rFonts w:ascii="Arial" w:hAnsi="Arial" w:cs="Arial"/>
          <w:b/>
          <w:bCs/>
          <w:color w:val="4472C4" w:themeColor="accent1"/>
          <w:sz w:val="22"/>
          <w:szCs w:val="22"/>
        </w:rPr>
        <w:t>Page 14, Paragraph 1</w:t>
      </w:r>
      <w:r w:rsidR="0092060C">
        <w:rPr>
          <w:rFonts w:ascii="Arial" w:hAnsi="Arial" w:cs="Arial"/>
          <w:color w:val="4472C4" w:themeColor="accent1"/>
          <w:sz w:val="22"/>
          <w:szCs w:val="22"/>
        </w:rPr>
        <w:t xml:space="preserve">) detailing a possible mechanistic experiment to understand the role of class II HLA </w:t>
      </w:r>
      <w:r w:rsidR="00F478BD">
        <w:rPr>
          <w:rFonts w:ascii="Arial" w:hAnsi="Arial" w:cs="Arial"/>
          <w:color w:val="4472C4" w:themeColor="accent1"/>
          <w:sz w:val="22"/>
          <w:szCs w:val="22"/>
        </w:rPr>
        <w:t xml:space="preserve">expression </w:t>
      </w:r>
      <w:r w:rsidR="0092060C">
        <w:rPr>
          <w:rFonts w:ascii="Arial" w:hAnsi="Arial" w:cs="Arial"/>
          <w:color w:val="4472C4" w:themeColor="accent1"/>
          <w:sz w:val="22"/>
          <w:szCs w:val="22"/>
        </w:rPr>
        <w:t xml:space="preserve">in mediating the observed increase in recurrence with some HLA. </w:t>
      </w:r>
    </w:p>
    <w:p w14:paraId="7D7B0AC6" w14:textId="2AFD34A6" w:rsidR="00866CB4" w:rsidRDefault="00A1621D" w:rsidP="009A5CF7">
      <w:pPr>
        <w:pStyle w:val="ListParagraph"/>
        <w:numPr>
          <w:ilvl w:val="0"/>
          <w:numId w:val="9"/>
        </w:numPr>
        <w:rPr>
          <w:rFonts w:ascii="Arial" w:hAnsi="Arial" w:cs="Arial"/>
          <w:sz w:val="22"/>
          <w:szCs w:val="22"/>
        </w:rPr>
      </w:pPr>
      <w:r w:rsidRPr="009A5CF7">
        <w:rPr>
          <w:rFonts w:ascii="Arial" w:hAnsi="Arial" w:cs="Arial"/>
          <w:sz w:val="22"/>
          <w:szCs w:val="22"/>
        </w:rPr>
        <w:t>"Finally, it is possible that the associations we see here implicate not HLA in the pathogenesis of FSGS but rather other genes in linkage disequilibrium with those HLA." Genes are not in linkage disequilibrium, variants are, this is an odd statement that needs cleaned up.</w:t>
      </w:r>
    </w:p>
    <w:p w14:paraId="4ED98844" w14:textId="1095E5AE" w:rsidR="009A5CF7" w:rsidRPr="009A5CF7" w:rsidRDefault="00532391" w:rsidP="009A5CF7">
      <w:pPr>
        <w:pStyle w:val="ListParagraph"/>
        <w:numPr>
          <w:ilvl w:val="1"/>
          <w:numId w:val="9"/>
        </w:numPr>
        <w:rPr>
          <w:rFonts w:ascii="Arial" w:hAnsi="Arial" w:cs="Arial"/>
          <w:color w:val="4472C4" w:themeColor="accent1"/>
          <w:sz w:val="22"/>
          <w:szCs w:val="22"/>
        </w:rPr>
      </w:pPr>
      <w:r>
        <w:rPr>
          <w:rFonts w:ascii="Arial" w:hAnsi="Arial" w:cs="Arial"/>
          <w:color w:val="4472C4" w:themeColor="accent1"/>
          <w:sz w:val="22"/>
          <w:szCs w:val="22"/>
        </w:rPr>
        <w:t>W</w:t>
      </w:r>
      <w:r w:rsidR="009A5CF7" w:rsidRPr="009A5CF7">
        <w:rPr>
          <w:rFonts w:ascii="Arial" w:hAnsi="Arial" w:cs="Arial"/>
          <w:color w:val="4472C4" w:themeColor="accent1"/>
          <w:sz w:val="22"/>
          <w:szCs w:val="22"/>
        </w:rPr>
        <w:t>e have amended the sentence to state “Finally, it is possible that the associations we see here implicate not HLA in the pathogenesis of FSGS but rather other variants in linkage disequilibrium with those HLA.”</w:t>
      </w:r>
    </w:p>
    <w:sectPr w:rsidR="009A5CF7" w:rsidRPr="009A5CF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r Eileen Chambers, M.D." w:date="2021-05-06T12:10:00Z" w:initials="DECM">
    <w:p w14:paraId="70123645" w14:textId="0F571AAF" w:rsidR="00556286" w:rsidRDefault="00556286">
      <w:pPr>
        <w:pStyle w:val="CommentText"/>
      </w:pPr>
      <w:r>
        <w:rPr>
          <w:rStyle w:val="CommentReference"/>
        </w:rPr>
        <w:annotationRef/>
      </w:r>
      <w:r>
        <w:t>Please verify with Alex and Cliburn</w:t>
      </w:r>
      <w:r w:rsidR="00451270">
        <w:t xml:space="preserve"> as this is above by limited stat knowledge</w:t>
      </w:r>
    </w:p>
  </w:comment>
  <w:comment w:id="3" w:author="Brian Shaw" w:date="2021-05-05T12:24:00Z" w:initials="BS">
    <w:p w14:paraId="4BA183D5" w14:textId="3DB0F9C4" w:rsidR="00A1621D" w:rsidRDefault="00A1621D">
      <w:pPr>
        <w:pStyle w:val="CommentText"/>
      </w:pPr>
      <w:r>
        <w:rPr>
          <w:rStyle w:val="CommentReference"/>
        </w:rPr>
        <w:annotationRef/>
      </w:r>
      <w:r>
        <w:t xml:space="preserve">Alex, </w:t>
      </w:r>
      <w:r w:rsidR="002D1B36">
        <w:t xml:space="preserve">let me know what you think of my below explanation. </w:t>
      </w:r>
      <w:r>
        <w:t xml:space="preserve"> </w:t>
      </w:r>
    </w:p>
  </w:comment>
  <w:comment w:id="4" w:author="Dr Eileen Chambers, M.D." w:date="2021-05-06T12:27:00Z" w:initials="DECM">
    <w:p w14:paraId="32EBFB26" w14:textId="0AEC6A5F" w:rsidR="00451270" w:rsidRDefault="00451270">
      <w:pPr>
        <w:pStyle w:val="CommentText"/>
      </w:pPr>
      <w:r>
        <w:rPr>
          <w:rStyle w:val="CommentReference"/>
        </w:rPr>
        <w:annotationRef/>
      </w:r>
      <w:r>
        <w:t>I would take insurance status out.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0123645" w15:done="0"/>
  <w15:commentEx w15:paraId="4BA183D5" w15:done="0"/>
  <w15:commentEx w15:paraId="32EBFB2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3D0D17" w16cex:dateUtc="2021-05-05T16: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0123645" w16cid:durableId="243E5B35"/>
  <w16cid:commentId w16cid:paraId="4BA183D5" w16cid:durableId="243D0D17"/>
  <w16cid:commentId w16cid:paraId="32EBFB26" w16cid:durableId="243E5F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5389FD" w14:textId="77777777" w:rsidR="004167EB" w:rsidRDefault="004167EB" w:rsidP="009A5CF7">
      <w:r>
        <w:separator/>
      </w:r>
    </w:p>
  </w:endnote>
  <w:endnote w:type="continuationSeparator" w:id="0">
    <w:p w14:paraId="7E1CE15C" w14:textId="77777777" w:rsidR="004167EB" w:rsidRDefault="004167EB" w:rsidP="009A5C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A6EC2F" w14:textId="77777777" w:rsidR="004167EB" w:rsidRDefault="004167EB" w:rsidP="009A5CF7">
      <w:r>
        <w:separator/>
      </w:r>
    </w:p>
  </w:footnote>
  <w:footnote w:type="continuationSeparator" w:id="0">
    <w:p w14:paraId="51BFBB5E" w14:textId="77777777" w:rsidR="004167EB" w:rsidRDefault="004167EB" w:rsidP="009A5C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56E07"/>
    <w:multiLevelType w:val="hybridMultilevel"/>
    <w:tmpl w:val="B73E62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3F5540"/>
    <w:multiLevelType w:val="hybridMultilevel"/>
    <w:tmpl w:val="A8CC40C6"/>
    <w:lvl w:ilvl="0" w:tplc="40404090">
      <w:start w:val="1"/>
      <w:numFmt w:val="decimal"/>
      <w:lvlText w:val="%1."/>
      <w:lvlJc w:val="left"/>
      <w:pPr>
        <w:ind w:left="720" w:hanging="360"/>
      </w:pPr>
      <w:rPr>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316E7D"/>
    <w:multiLevelType w:val="hybridMultilevel"/>
    <w:tmpl w:val="07C68B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E87846"/>
    <w:multiLevelType w:val="hybridMultilevel"/>
    <w:tmpl w:val="DEECBA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CB7588"/>
    <w:multiLevelType w:val="hybridMultilevel"/>
    <w:tmpl w:val="6EE25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0CB382A"/>
    <w:multiLevelType w:val="hybridMultilevel"/>
    <w:tmpl w:val="A3B26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50F75DA"/>
    <w:multiLevelType w:val="hybridMultilevel"/>
    <w:tmpl w:val="6F5A3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0E1584"/>
    <w:multiLevelType w:val="hybridMultilevel"/>
    <w:tmpl w:val="C61A51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7E4663F"/>
    <w:multiLevelType w:val="hybridMultilevel"/>
    <w:tmpl w:val="770EBE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DF4706"/>
    <w:multiLevelType w:val="hybridMultilevel"/>
    <w:tmpl w:val="DF7C5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EC52058"/>
    <w:multiLevelType w:val="hybridMultilevel"/>
    <w:tmpl w:val="8E56EB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
  </w:num>
  <w:num w:numId="3">
    <w:abstractNumId w:val="5"/>
  </w:num>
  <w:num w:numId="4">
    <w:abstractNumId w:val="9"/>
  </w:num>
  <w:num w:numId="5">
    <w:abstractNumId w:val="7"/>
  </w:num>
  <w:num w:numId="6">
    <w:abstractNumId w:val="2"/>
  </w:num>
  <w:num w:numId="7">
    <w:abstractNumId w:val="8"/>
  </w:num>
  <w:num w:numId="8">
    <w:abstractNumId w:val="0"/>
  </w:num>
  <w:num w:numId="9">
    <w:abstractNumId w:val="3"/>
  </w:num>
  <w:num w:numId="10">
    <w:abstractNumId w:val="6"/>
  </w:num>
  <w:num w:numId="1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r Eileen Chambers, M.D.">
    <w15:presenceInfo w15:providerId="AD" w15:userId="S-1-5-21-2053149899-1891010372-398732264-685497"/>
  </w15:person>
  <w15:person w15:author="Brian Shaw">
    <w15:presenceInfo w15:providerId="AD" w15:userId="S::bs268@duke.edu::f7e7a93a-182e-48bc-b98f-e961e60323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6"/>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21D"/>
    <w:rsid w:val="00042203"/>
    <w:rsid w:val="00043FD4"/>
    <w:rsid w:val="0009590D"/>
    <w:rsid w:val="000D1E8B"/>
    <w:rsid w:val="00126A05"/>
    <w:rsid w:val="001446BC"/>
    <w:rsid w:val="001B163F"/>
    <w:rsid w:val="001F03F5"/>
    <w:rsid w:val="001F0D9A"/>
    <w:rsid w:val="002C0AFC"/>
    <w:rsid w:val="002C6049"/>
    <w:rsid w:val="002D1B36"/>
    <w:rsid w:val="002D4770"/>
    <w:rsid w:val="00332B39"/>
    <w:rsid w:val="0034156B"/>
    <w:rsid w:val="003428BE"/>
    <w:rsid w:val="00353579"/>
    <w:rsid w:val="003834BB"/>
    <w:rsid w:val="00386D0C"/>
    <w:rsid w:val="004073E3"/>
    <w:rsid w:val="004167EB"/>
    <w:rsid w:val="00451270"/>
    <w:rsid w:val="0047457D"/>
    <w:rsid w:val="004841EE"/>
    <w:rsid w:val="004849C5"/>
    <w:rsid w:val="00487601"/>
    <w:rsid w:val="00491A66"/>
    <w:rsid w:val="004A433B"/>
    <w:rsid w:val="004A5805"/>
    <w:rsid w:val="005276E1"/>
    <w:rsid w:val="00531CB1"/>
    <w:rsid w:val="00532391"/>
    <w:rsid w:val="00556286"/>
    <w:rsid w:val="00587DDA"/>
    <w:rsid w:val="005A27B8"/>
    <w:rsid w:val="005A74C8"/>
    <w:rsid w:val="00602400"/>
    <w:rsid w:val="0061343C"/>
    <w:rsid w:val="0065172B"/>
    <w:rsid w:val="006C6EDE"/>
    <w:rsid w:val="006F1AC5"/>
    <w:rsid w:val="006F77FE"/>
    <w:rsid w:val="0071502C"/>
    <w:rsid w:val="007826E9"/>
    <w:rsid w:val="00790577"/>
    <w:rsid w:val="00790E28"/>
    <w:rsid w:val="007A30D9"/>
    <w:rsid w:val="007B4B92"/>
    <w:rsid w:val="007E760D"/>
    <w:rsid w:val="0083327C"/>
    <w:rsid w:val="008357B5"/>
    <w:rsid w:val="0084037D"/>
    <w:rsid w:val="00843960"/>
    <w:rsid w:val="00850E83"/>
    <w:rsid w:val="00874BBB"/>
    <w:rsid w:val="008F1647"/>
    <w:rsid w:val="0092060C"/>
    <w:rsid w:val="00945FEB"/>
    <w:rsid w:val="00965B2B"/>
    <w:rsid w:val="009905AF"/>
    <w:rsid w:val="009A2862"/>
    <w:rsid w:val="009A5CF7"/>
    <w:rsid w:val="00A06F7A"/>
    <w:rsid w:val="00A1621D"/>
    <w:rsid w:val="00A70B04"/>
    <w:rsid w:val="00A80D97"/>
    <w:rsid w:val="00AA0B83"/>
    <w:rsid w:val="00AD39BA"/>
    <w:rsid w:val="00AE375B"/>
    <w:rsid w:val="00B25945"/>
    <w:rsid w:val="00BA45BA"/>
    <w:rsid w:val="00BA5DDF"/>
    <w:rsid w:val="00BC418C"/>
    <w:rsid w:val="00BC492B"/>
    <w:rsid w:val="00C37637"/>
    <w:rsid w:val="00C639CA"/>
    <w:rsid w:val="00CE53D2"/>
    <w:rsid w:val="00D0354C"/>
    <w:rsid w:val="00D17ED1"/>
    <w:rsid w:val="00D431B8"/>
    <w:rsid w:val="00D76528"/>
    <w:rsid w:val="00DC1DA4"/>
    <w:rsid w:val="00DE4023"/>
    <w:rsid w:val="00E26FA4"/>
    <w:rsid w:val="00E46B31"/>
    <w:rsid w:val="00E52457"/>
    <w:rsid w:val="00E55BBD"/>
    <w:rsid w:val="00E6474E"/>
    <w:rsid w:val="00EE111B"/>
    <w:rsid w:val="00F0586F"/>
    <w:rsid w:val="00F478BD"/>
    <w:rsid w:val="00F732FC"/>
    <w:rsid w:val="00F91086"/>
    <w:rsid w:val="00FA57C6"/>
    <w:rsid w:val="00FB0D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4971E"/>
  <w15:chartTrackingRefBased/>
  <w15:docId w15:val="{420D284E-A009-3D45-A659-36C27CCFA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A1621D"/>
  </w:style>
  <w:style w:type="paragraph" w:styleId="ListParagraph">
    <w:name w:val="List Paragraph"/>
    <w:basedOn w:val="Normal"/>
    <w:uiPriority w:val="34"/>
    <w:qFormat/>
    <w:rsid w:val="00A1621D"/>
    <w:pPr>
      <w:ind w:left="720"/>
      <w:contextualSpacing/>
    </w:pPr>
  </w:style>
  <w:style w:type="character" w:styleId="CommentReference">
    <w:name w:val="annotation reference"/>
    <w:basedOn w:val="DefaultParagraphFont"/>
    <w:uiPriority w:val="99"/>
    <w:semiHidden/>
    <w:unhideWhenUsed/>
    <w:rsid w:val="00A1621D"/>
    <w:rPr>
      <w:sz w:val="16"/>
      <w:szCs w:val="16"/>
    </w:rPr>
  </w:style>
  <w:style w:type="paragraph" w:styleId="CommentText">
    <w:name w:val="annotation text"/>
    <w:basedOn w:val="Normal"/>
    <w:link w:val="CommentTextChar"/>
    <w:uiPriority w:val="99"/>
    <w:semiHidden/>
    <w:unhideWhenUsed/>
    <w:rsid w:val="00A1621D"/>
    <w:rPr>
      <w:sz w:val="20"/>
      <w:szCs w:val="20"/>
    </w:rPr>
  </w:style>
  <w:style w:type="character" w:customStyle="1" w:styleId="CommentTextChar">
    <w:name w:val="Comment Text Char"/>
    <w:basedOn w:val="DefaultParagraphFont"/>
    <w:link w:val="CommentText"/>
    <w:uiPriority w:val="99"/>
    <w:semiHidden/>
    <w:rsid w:val="00A1621D"/>
    <w:rPr>
      <w:sz w:val="20"/>
      <w:szCs w:val="20"/>
    </w:rPr>
  </w:style>
  <w:style w:type="paragraph" w:styleId="CommentSubject">
    <w:name w:val="annotation subject"/>
    <w:basedOn w:val="CommentText"/>
    <w:next w:val="CommentText"/>
    <w:link w:val="CommentSubjectChar"/>
    <w:uiPriority w:val="99"/>
    <w:semiHidden/>
    <w:unhideWhenUsed/>
    <w:rsid w:val="00A1621D"/>
    <w:rPr>
      <w:b/>
      <w:bCs/>
    </w:rPr>
  </w:style>
  <w:style w:type="character" w:customStyle="1" w:styleId="CommentSubjectChar">
    <w:name w:val="Comment Subject Char"/>
    <w:basedOn w:val="CommentTextChar"/>
    <w:link w:val="CommentSubject"/>
    <w:uiPriority w:val="99"/>
    <w:semiHidden/>
    <w:rsid w:val="00A1621D"/>
    <w:rPr>
      <w:b/>
      <w:bCs/>
      <w:sz w:val="20"/>
      <w:szCs w:val="20"/>
    </w:rPr>
  </w:style>
  <w:style w:type="paragraph" w:styleId="Header">
    <w:name w:val="header"/>
    <w:basedOn w:val="Normal"/>
    <w:link w:val="HeaderChar"/>
    <w:uiPriority w:val="99"/>
    <w:unhideWhenUsed/>
    <w:rsid w:val="009A5CF7"/>
    <w:pPr>
      <w:tabs>
        <w:tab w:val="center" w:pos="4680"/>
        <w:tab w:val="right" w:pos="9360"/>
      </w:tabs>
    </w:pPr>
  </w:style>
  <w:style w:type="character" w:customStyle="1" w:styleId="HeaderChar">
    <w:name w:val="Header Char"/>
    <w:basedOn w:val="DefaultParagraphFont"/>
    <w:link w:val="Header"/>
    <w:uiPriority w:val="99"/>
    <w:rsid w:val="009A5CF7"/>
  </w:style>
  <w:style w:type="paragraph" w:styleId="Footer">
    <w:name w:val="footer"/>
    <w:basedOn w:val="Normal"/>
    <w:link w:val="FooterChar"/>
    <w:uiPriority w:val="99"/>
    <w:unhideWhenUsed/>
    <w:rsid w:val="009A5CF7"/>
    <w:pPr>
      <w:tabs>
        <w:tab w:val="center" w:pos="4680"/>
        <w:tab w:val="right" w:pos="9360"/>
      </w:tabs>
    </w:pPr>
  </w:style>
  <w:style w:type="character" w:customStyle="1" w:styleId="FooterChar">
    <w:name w:val="Footer Char"/>
    <w:basedOn w:val="DefaultParagraphFont"/>
    <w:link w:val="Footer"/>
    <w:uiPriority w:val="99"/>
    <w:rsid w:val="009A5CF7"/>
  </w:style>
  <w:style w:type="paragraph" w:styleId="BalloonText">
    <w:name w:val="Balloon Text"/>
    <w:basedOn w:val="Normal"/>
    <w:link w:val="BalloonTextChar"/>
    <w:uiPriority w:val="99"/>
    <w:semiHidden/>
    <w:unhideWhenUsed/>
    <w:rsid w:val="00FB0DC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0DC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9857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microsoft.com/office/2011/relationships/people" Target="peop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5" Type="http://schemas.openxmlformats.org/officeDocument/2006/relationships/footnotes" Target="footnotes.xml"/><Relationship Id="rId10" Type="http://schemas.microsoft.com/office/2016/09/relationships/commentsIds" Target="commentsIds.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5</Pages>
  <Words>1994</Words>
  <Characters>11367</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Shaw</dc:creator>
  <cp:keywords/>
  <dc:description/>
  <cp:lastModifiedBy>Brian Shaw</cp:lastModifiedBy>
  <cp:revision>20</cp:revision>
  <dcterms:created xsi:type="dcterms:W3CDTF">2021-05-07T16:13:00Z</dcterms:created>
  <dcterms:modified xsi:type="dcterms:W3CDTF">2021-05-11T18:25:00Z</dcterms:modified>
</cp:coreProperties>
</file>